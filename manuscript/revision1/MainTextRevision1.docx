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w:t>
      </w:r>
      <w:proofErr w:type="spellStart"/>
      <w:r w:rsidR="00A12B54">
        <w:t>Bannar</w:t>
      </w:r>
      <w:proofErr w:type="spellEnd"/>
      <w:r w:rsidR="00A12B54">
        <w:t>-Martin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dynamics</w:t>
        </w:r>
        <w:r w:rsidR="00292688">
          <w:t xml:space="preserve">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Etot</w:t>
      </w:r>
      <w:proofErr w:type="spellEnd"/>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proofErr w:type="spellStart"/>
      <w:r>
        <w:rPr>
          <w:i/>
        </w:rPr>
        <w:t>Etot</w:t>
      </w:r>
      <w:proofErr w:type="spellEnd"/>
      <w:r>
        <w:rPr>
          <w:i/>
        </w:rPr>
        <w:t xml:space="preserve">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shifts</w:t>
        </w:r>
        <w:r w:rsidR="00145F06">
          <w:t xml:space="preserve">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the effect of</w:t>
        </w:r>
        <w:r w:rsidR="001D58AF">
          <w:t xml:space="preserve">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631B6081"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3T17:01:00Z">
        <w:r w:rsidR="00930CE8">
          <w:t xml:space="preserve"> live-trapping, and each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27EFF548" w:rsidR="0014228D" w:rsidRDefault="004D2FE6">
      <w:pPr>
        <w:ind w:firstLine="720"/>
      </w:pPr>
      <w:r>
        <w:t>We use</w:t>
      </w:r>
      <w:ins w:id="77" w:author="Diaz,Renata M" w:date="2021-12-28T11:06:00Z">
        <w:r w:rsidR="00FE1535">
          <w:t>d</w:t>
        </w:r>
      </w:ins>
      <w:r>
        <w:t xml:space="preserve"> data </w:t>
      </w:r>
      <w:ins w:id="78" w:author="Diaz,Renata M" w:date="2022-01-03T17:02:00Z">
        <w:r w:rsidR="00C11F24">
          <w:t xml:space="preserve">for control and </w:t>
        </w:r>
        <w:proofErr w:type="spellStart"/>
        <w:r w:rsidR="00C11F24">
          <w:t>exclosure</w:t>
        </w:r>
        <w:proofErr w:type="spellEnd"/>
        <w:r w:rsidR="00C11F24">
          <w:t xml:space="preserve"> plots </w:t>
        </w:r>
      </w:ins>
      <w:del w:id="79"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80" w:author="Diaz,Renata M" w:date="2022-01-03T17:02:00Z">
        <w:r w:rsidR="00826522">
          <w:t>Four con</w:t>
        </w:r>
      </w:ins>
      <w:ins w:id="81" w:author="Diaz,Renata M" w:date="2022-01-03T17:03:00Z">
        <w:r w:rsidR="00826522">
          <w:t xml:space="preserve">trol plots, and five </w:t>
        </w:r>
        <w:proofErr w:type="spellStart"/>
        <w:r w:rsidR="00826522">
          <w:t>exclosure</w:t>
        </w:r>
        <w:proofErr w:type="spellEnd"/>
        <w:r w:rsidR="00826522">
          <w:t xml:space="preserve"> plots, met these </w:t>
        </w:r>
        <w:proofErr w:type="spellStart"/>
        <w:r w:rsidR="00826522">
          <w:t>critera</w:t>
        </w:r>
        <w:proofErr w:type="spellEnd"/>
        <w:r w:rsidR="00826522">
          <w:t>. In ord</w:t>
        </w:r>
      </w:ins>
      <w:ins w:id="82"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83" w:author="Diaz,Renata M" w:date="2022-01-03T17:02:00Z">
        <w:r w:rsidR="00C11F24">
          <w:t xml:space="preserve"> </w:t>
        </w:r>
      </w:ins>
      <w:r>
        <w:t xml:space="preserve">We broke </w:t>
      </w:r>
      <w:del w:id="84" w:author="Diaz,Renata M" w:date="2022-01-03T17:04:00Z">
        <w:r w:rsidDel="00826522">
          <w:delText xml:space="preserve">this </w:delText>
        </w:r>
      </w:del>
      <w:ins w:id="85" w:author="Diaz,Renata M" w:date="2022-01-03T17:04:00Z">
        <w:r w:rsidR="00826522">
          <w:t xml:space="preserve">the </w:t>
        </w:r>
      </w:ins>
      <w:r>
        <w:t xml:space="preserve">timeseries into three time periods </w:t>
      </w:r>
      <w:del w:id="86" w:author="Diaz,Renata M" w:date="2021-12-28T10:57:00Z">
        <w:r w:rsidDel="00332C1F">
          <w:delText xml:space="preserve">corresponding </w:delText>
        </w:r>
      </w:del>
      <w:ins w:id="87" w:author="Diaz,Renata M" w:date="2021-12-28T10:58:00Z">
        <w:r w:rsidR="00332C1F">
          <w:t xml:space="preserve">defined by the major transitions in the rodent community surrounding the establishment of </w:t>
        </w:r>
        <w:r w:rsidR="00332C1F">
          <w:rPr>
            <w:i/>
          </w:rPr>
          <w:t xml:space="preserve">C. </w:t>
        </w:r>
        <w:proofErr w:type="spellStart"/>
        <w:r w:rsidR="00332C1F">
          <w:rPr>
            <w:i/>
          </w:rPr>
          <w:t>baileyi</w:t>
        </w:r>
        <w:proofErr w:type="spellEnd"/>
        <w:r w:rsidR="00332C1F">
          <w:rPr>
            <w:i/>
          </w:rPr>
          <w:t xml:space="preserve"> </w:t>
        </w:r>
        <w:r w:rsidR="00332C1F">
          <w:rPr>
            <w:iCs/>
          </w:rPr>
          <w:t>in 1996-1997 and its</w:t>
        </w:r>
      </w:ins>
      <w:ins w:id="88"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89" w:author="Diaz,Renata M" w:date="2021-12-28T11:06:00Z">
        <w:r w:rsidR="0070428A">
          <w:rPr>
            <w:iCs/>
          </w:rPr>
          <w:t>first</w:t>
        </w:r>
      </w:ins>
      <w:ins w:id="90" w:author="Diaz,Renata M" w:date="2021-12-28T11:00:00Z">
        <w:r w:rsidR="00332C1F">
          <w:rPr>
            <w:iCs/>
          </w:rPr>
          <w:t xml:space="preserve"> time period as from</w:t>
        </w:r>
      </w:ins>
      <w:ins w:id="91" w:author="Diaz,Renata M" w:date="2021-12-28T10:58:00Z">
        <w:r w:rsidR="00332C1F">
          <w:rPr>
            <w:iCs/>
          </w:rPr>
          <w:t xml:space="preserve"> </w:t>
        </w:r>
      </w:ins>
      <w:del w:id="92" w:author="Diaz,Renata M" w:date="2021-12-28T10:57:00Z">
        <w:r w:rsidDel="00332C1F">
          <w:delText>to</w:delText>
        </w:r>
      </w:del>
      <w:del w:id="93"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4" w:author="Diaz,Renata M" w:date="2021-12-28T10:56:00Z">
        <w:r w:rsidDel="00332C1F">
          <w:delText xml:space="preserve">: </w:delText>
        </w:r>
        <w:r w:rsidR="00C547F3" w:rsidDel="00332C1F">
          <w:delText>1</w:delText>
        </w:r>
        <w:r w:rsidDel="00332C1F">
          <w:delText xml:space="preserve">) </w:delText>
        </w:r>
      </w:del>
      <w:r>
        <w:t>February 1988 to June 1997</w:t>
      </w:r>
      <w:ins w:id="95" w:author="Diaz,Renata M" w:date="2021-12-28T11:00:00Z">
        <w:r w:rsidR="00332C1F">
          <w:t xml:space="preserve">, which was 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at the site</w:t>
        </w:r>
      </w:ins>
      <w:ins w:id="96" w:author="Diaz,Renata M" w:date="2022-01-03T13:44:00Z">
        <w:r w:rsidR="00417387">
          <w:rPr>
            <w:iCs/>
          </w:rPr>
          <w:t xml:space="preserve"> (following Bledsoe and Ernest, 2019)</w:t>
        </w:r>
      </w:ins>
      <w:ins w:id="97" w:author="Diaz,Renata M" w:date="2021-12-28T11:00:00Z">
        <w:r w:rsidR="00332C1F">
          <w:rPr>
            <w:iCs/>
          </w:rPr>
          <w:t xml:space="preserve">. </w:t>
        </w:r>
      </w:ins>
      <w:ins w:id="98" w:author="Diaz,Renata M" w:date="2021-12-28T11:01:00Z">
        <w:r w:rsidR="00332C1F">
          <w:rPr>
            <w:iCs/>
          </w:rPr>
          <w:t xml:space="preserve"> The second time period spans from July 1997 until January 2010, which is the </w:t>
        </w:r>
      </w:ins>
      <w:ins w:id="99" w:author="Diaz,Renata M" w:date="2021-12-28T11:03:00Z">
        <w:r w:rsidR="0031764E">
          <w:rPr>
            <w:iCs/>
          </w:rPr>
          <w:t xml:space="preserve">midpoint of the 95% credible interval for the timing of the last </w:t>
        </w:r>
      </w:ins>
      <w:del w:id="100" w:author="Diaz,Renata M" w:date="2021-12-28T11:01:00Z">
        <w:r w:rsidR="00C547F3" w:rsidDel="00332C1F">
          <w:delText xml:space="preserve">; </w:delText>
        </w:r>
      </w:del>
      <w:del w:id="101"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2" w:author="Diaz,Renata M" w:date="2021-12-28T11:03:00Z">
        <w:r w:rsidR="0031764E">
          <w:t xml:space="preserve"> as estimated in Christensen et al. (2018).</w:t>
        </w:r>
      </w:ins>
      <w:ins w:id="103" w:author="Diaz,Renata M" w:date="2021-12-28T11:04:00Z">
        <w:r w:rsidR="0031764E">
          <w:t xml:space="preserve"> The last time period spans from February 2010 until January 202</w:t>
        </w:r>
      </w:ins>
      <w:del w:id="104"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 when data collection was interrupted by the COVID-19 pandemic</w:t>
      </w:r>
      <w:ins w:id="105" w:author="Diaz,Renata M" w:date="2021-12-28T11:04:00Z">
        <w:r w:rsidR="0031764E">
          <w:t xml:space="preserve">. </w:t>
        </w:r>
      </w:ins>
      <w:del w:id="106"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7" w:author="Diaz,Renata M" w:date="2021-12-28T11:05:00Z">
        <w:r w:rsidDel="00B030A0">
          <w:delText xml:space="preserve">as </w:delText>
        </w:r>
      </w:del>
      <w:ins w:id="108" w:author="Diaz,Renata M" w:date="2021-12-28T11:05:00Z">
        <w:r w:rsidR="00B030A0">
          <w:t xml:space="preserve">using </w:t>
        </w:r>
      </w:ins>
      <w:ins w:id="109" w:author="Diaz,Renata M" w:date="2022-01-03T17:25:00Z">
        <w:r w:rsidR="00230C84">
          <w:t>the</w:t>
        </w:r>
      </w:ins>
      <w:ins w:id="110" w:author="Diaz,Renata M" w:date="2022-01-03T15:07:00Z">
        <w:r w:rsidR="00946B9A">
          <w:t xml:space="preserve"> allometric</w:t>
        </w:r>
      </w:ins>
      <w:ins w:id="111"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t>
      </w:r>
      <w:ins w:id="112" w:author="Diaz,Renata M" w:date="2022-01-03T15:07:00Z">
        <w:r w:rsidR="00946B9A">
          <w:t xml:space="preserve">Nagy et al. 1999; </w:t>
        </w:r>
      </w:ins>
      <w:ins w:id="113" w:author="Diaz,Renata M" w:date="2022-01-03T17:26:00Z">
        <w:r w:rsidR="00230C84">
          <w:t xml:space="preserve">see </w:t>
        </w:r>
      </w:ins>
      <w:r>
        <w:t>White et al. 2004</w:t>
      </w:r>
      <w:ins w:id="114" w:author="Diaz,Renata M" w:date="2022-01-03T17:26:00Z">
        <w:r w:rsidR="00230C84">
          <w:t xml:space="preserve"> for details</w:t>
        </w:r>
      </w:ins>
      <w:r>
        <w:t>). We calculated treatment and species-level energy use as the sum of the appropriate individuals’ metabolic rates</w:t>
      </w:r>
      <w:ins w:id="115" w:author="Diaz,Renata M" w:date="2022-01-03T15:49:00Z">
        <w:r w:rsidR="00CA0330">
          <w:t>, and total biomass as the sum of their raw body mass measurements</w:t>
        </w:r>
      </w:ins>
      <w:r>
        <w:t xml:space="preserve">. All data were accessed using the R package </w:t>
      </w:r>
      <w:proofErr w:type="spellStart"/>
      <w:r>
        <w:rPr>
          <w:i/>
        </w:rPr>
        <w:t>portalr</w:t>
      </w:r>
      <w:proofErr w:type="spellEnd"/>
      <w:r>
        <w:rPr>
          <w:i/>
        </w:rPr>
        <w:t xml:space="preserve"> </w:t>
      </w:r>
      <w:r>
        <w:t>(Christensen et al. 2019).</w:t>
      </w:r>
    </w:p>
    <w:p w14:paraId="00000018" w14:textId="77777777" w:rsidR="0014228D" w:rsidRDefault="004D2FE6">
      <w:pPr>
        <w:pStyle w:val="Heading2"/>
        <w:rPr>
          <w:i w:val="0"/>
        </w:rPr>
      </w:pPr>
      <w:r>
        <w:t>Rodent community energy use</w:t>
      </w:r>
    </w:p>
    <w:p w14:paraId="1065ECC3" w14:textId="7A5C5A68" w:rsidR="00D86814" w:rsidRPr="00E66263" w:rsidRDefault="004D2FE6" w:rsidP="00E66263">
      <w:pPr>
        <w:pBdr>
          <w:top w:val="nil"/>
          <w:left w:val="nil"/>
          <w:bottom w:val="nil"/>
          <w:right w:val="nil"/>
          <w:between w:val="nil"/>
        </w:pBdr>
        <w:ind w:firstLine="720"/>
        <w:rPr>
          <w:moveTo w:id="116" w:author="Diaz,Renata M" w:date="2021-12-28T10:55:00Z"/>
          <w:iCs/>
          <w:color w:val="000000"/>
          <w:rPrChange w:id="117" w:author="Diaz,Renata M" w:date="2022-01-04T13:08:00Z">
            <w:rPr>
              <w:moveTo w:id="118" w:author="Diaz,Renata M" w:date="2021-12-28T10:55:00Z"/>
              <w:i w:val="0"/>
            </w:rPr>
          </w:rPrChange>
        </w:rPr>
        <w:pPrChange w:id="119" w:author="Diaz,Renata M" w:date="2022-01-04T13:08:00Z">
          <w:pPr>
            <w:pStyle w:val="Heading2"/>
          </w:pPr>
        </w:pPrChange>
      </w:pPr>
      <w:r>
        <w:rPr>
          <w:color w:val="000000"/>
        </w:rPr>
        <w:t>For all variables, we combined data for all plots within a treatment in each monthly census period and calculated treatment-level means. This is necessary to calculate compensation, and we treated other variables in the same way to maintain consistency. To measure the overall impact of kangaroo rat removal on</w:t>
      </w:r>
      <w:del w:id="120" w:author="Diaz,Renata M" w:date="2022-01-04T13:11:00Z">
        <w:r w:rsidDel="00922206">
          <w:rPr>
            <w:color w:val="000000"/>
          </w:rPr>
          <w:delText xml:space="preserve"> </w:delText>
        </w:r>
      </w:del>
      <w:ins w:id="121" w:author="Diaz,Renata M" w:date="2022-01-04T13:11:00Z">
        <w:r w:rsidR="00922206">
          <w:rPr>
            <w:i/>
            <w:iCs/>
            <w:color w:val="000000"/>
          </w:rPr>
          <w:t xml:space="preserve"> </w:t>
        </w:r>
      </w:ins>
      <w:proofErr w:type="spellStart"/>
      <w:r>
        <w:rPr>
          <w:i/>
          <w:color w:val="000000"/>
        </w:rPr>
        <w:t>Etot</w:t>
      </w:r>
      <w:proofErr w:type="spellEnd"/>
      <w:r>
        <w:rPr>
          <w:color w:val="000000"/>
        </w:rPr>
        <w:t xml:space="preserve">, we calculated a “total energy ratio” as the ratio of treatment-level </w:t>
      </w:r>
      <w:proofErr w:type="spellStart"/>
      <w:r>
        <w:rPr>
          <w:i/>
          <w:color w:val="000000"/>
        </w:rPr>
        <w:t>Etot</w:t>
      </w:r>
      <w:proofErr w:type="spellEnd"/>
      <w:ins w:id="122" w:author="Diaz,Renata M" w:date="2022-01-03T15:51:00Z">
        <w:r w:rsidR="00A001C3">
          <w:rPr>
            <w:i/>
            <w:color w:val="000000"/>
          </w:rPr>
          <w:t xml:space="preserve"> </w:t>
        </w:r>
      </w:ins>
      <w:del w:id="123" w:author="Diaz,Renata M" w:date="2022-01-03T15:56:00Z">
        <w:r w:rsidDel="000F3819">
          <w:rPr>
            <w:i/>
            <w:color w:val="000000"/>
          </w:rPr>
          <w:delText xml:space="preserve"> </w:delText>
        </w:r>
      </w:del>
      <w:r>
        <w:rPr>
          <w:color w:val="000000"/>
        </w:rPr>
        <w:t xml:space="preserve">for kangaroo-rat </w:t>
      </w:r>
      <w:proofErr w:type="spellStart"/>
      <w:r>
        <w:rPr>
          <w:color w:val="000000"/>
        </w:rPr>
        <w:t>exclosure</w:t>
      </w:r>
      <w:proofErr w:type="spellEnd"/>
      <w:r>
        <w:rPr>
          <w:color w:val="000000"/>
        </w:rPr>
        <w:t xml:space="preserve"> plots relative to unmanipulated control plots, </w:t>
      </w:r>
      <w:proofErr w:type="gramStart"/>
      <w:r>
        <w:rPr>
          <w:color w:val="000000"/>
        </w:rPr>
        <w:t>i.e.</w:t>
      </w:r>
      <w:proofErr w:type="gramEnd"/>
      <w:r>
        <w:rPr>
          <w:color w:val="000000"/>
        </w:rPr>
        <w:t xml:space="preserve"> </w:t>
      </w:r>
      <w:proofErr w:type="spellStart"/>
      <w:r>
        <w:rPr>
          <w:i/>
          <w:color w:val="000000"/>
        </w:rPr>
        <w:t>Etot</w:t>
      </w:r>
      <w:r>
        <w:rPr>
          <w:i/>
          <w:color w:val="000000"/>
          <w:vertAlign w:val="subscript"/>
        </w:rPr>
        <w:t>E</w:t>
      </w:r>
      <w:proofErr w:type="spellEnd"/>
      <w:r>
        <w:rPr>
          <w:i/>
          <w:color w:val="000000"/>
        </w:rPr>
        <w:t>/</w:t>
      </w:r>
      <w:proofErr w:type="spellStart"/>
      <w:r>
        <w:rPr>
          <w:i/>
          <w:color w:val="000000"/>
        </w:rPr>
        <w:t>Etot</w:t>
      </w:r>
      <w:r>
        <w:rPr>
          <w:i/>
          <w:color w:val="000000"/>
          <w:vertAlign w:val="subscript"/>
        </w:rPr>
        <w:t>C</w:t>
      </w:r>
      <w:proofErr w:type="spellEnd"/>
      <w:r>
        <w:rPr>
          <w:i/>
          <w:color w:val="000000"/>
        </w:rPr>
        <w:t xml:space="preserve"> </w:t>
      </w:r>
      <w:r>
        <w:rPr>
          <w:color w:val="000000"/>
        </w:rPr>
        <w:t xml:space="preserve">where </w:t>
      </w:r>
      <w:proofErr w:type="spellStart"/>
      <w:r>
        <w:rPr>
          <w:i/>
          <w:color w:val="000000"/>
        </w:rPr>
        <w:t>Etot</w:t>
      </w:r>
      <w:r>
        <w:rPr>
          <w:i/>
          <w:color w:val="000000"/>
          <w:vertAlign w:val="subscript"/>
        </w:rPr>
        <w:t>E</w:t>
      </w:r>
      <w:proofErr w:type="spellEnd"/>
      <w:r>
        <w:rPr>
          <w:i/>
          <w:color w:val="000000"/>
        </w:rPr>
        <w:t xml:space="preserve"> </w:t>
      </w:r>
      <w:r>
        <w:rPr>
          <w:color w:val="000000"/>
        </w:rPr>
        <w:t xml:space="preserve">and </w:t>
      </w:r>
      <w:proofErr w:type="spellStart"/>
      <w:r>
        <w:rPr>
          <w:i/>
          <w:color w:val="000000"/>
        </w:rPr>
        <w:t>Etot</w:t>
      </w:r>
      <w:r>
        <w:rPr>
          <w:i/>
          <w:color w:val="000000"/>
          <w:vertAlign w:val="subscript"/>
        </w:rPr>
        <w:t>C</w:t>
      </w:r>
      <w:proofErr w:type="spellEnd"/>
      <w:r>
        <w:rPr>
          <w:color w:val="000000"/>
        </w:rPr>
        <w:t xml:space="preserve"> are total energy use on </w:t>
      </w:r>
      <w:proofErr w:type="spellStart"/>
      <w:r>
        <w:rPr>
          <w:color w:val="000000"/>
        </w:rPr>
        <w:t>exclosures</w:t>
      </w:r>
      <w:proofErr w:type="spellEnd"/>
      <w:r>
        <w:rPr>
          <w:color w:val="000000"/>
        </w:rPr>
        <w:t xml:space="preserve"> and controls, respectively (Thibault et al 2010; Bledsoe and Ernest 2019). The total energy ratio is distinct from </w:t>
      </w:r>
      <w:del w:id="124" w:author="Diaz,Renata M" w:date="2022-01-03T15:52:00Z">
        <w:r w:rsidDel="00A001C3">
          <w:rPr>
            <w:color w:val="000000"/>
          </w:rPr>
          <w:delText xml:space="preserve">energetic </w:delText>
        </w:r>
      </w:del>
      <w:r>
        <w:rPr>
          <w:color w:val="000000"/>
        </w:rPr>
        <w:t>compensation, which we defined as the proportion of the energy</w:t>
      </w:r>
      <w:ins w:id="125" w:author="Diaz,Renata M" w:date="2022-01-03T15:52:00Z">
        <w:r w:rsidR="00A001C3">
          <w:rPr>
            <w:color w:val="000000"/>
          </w:rPr>
          <w:t xml:space="preserve"> </w:t>
        </w:r>
      </w:ins>
      <w:del w:id="126" w:author="Diaz,Renata M" w:date="2022-01-03T17:27:00Z">
        <w:r w:rsidDel="000933ED">
          <w:rPr>
            <w:color w:val="000000"/>
          </w:rPr>
          <w:delText xml:space="preserve"> </w:delText>
        </w:r>
      </w:del>
      <w:r>
        <w:rPr>
          <w:color w:val="000000"/>
        </w:rPr>
        <w:t xml:space="preserve">made available by removing kangaroo rats from the community that is taken up via compensatory increases in energy use by small granivores (all granivorous species other than kangaroo rats; </w:t>
      </w:r>
      <w:proofErr w:type="spellStart"/>
      <w:r>
        <w:rPr>
          <w:i/>
          <w:color w:val="000000"/>
        </w:rPr>
        <w:t>Baiomys</w:t>
      </w:r>
      <w:proofErr w:type="spellEnd"/>
      <w:r>
        <w:rPr>
          <w:i/>
          <w:color w:val="000000"/>
        </w:rPr>
        <w:t xml:space="preserve"> </w:t>
      </w:r>
      <w:proofErr w:type="spellStart"/>
      <w:r>
        <w:rPr>
          <w:i/>
          <w:color w:val="000000"/>
        </w:rPr>
        <w:t>taylori</w:t>
      </w:r>
      <w:proofErr w:type="spellEnd"/>
      <w:r>
        <w:rPr>
          <w:i/>
          <w:color w:val="000000"/>
        </w:rPr>
        <w:t xml:space="preserve">, C. </w:t>
      </w:r>
      <w:proofErr w:type="spellStart"/>
      <w:r>
        <w:rPr>
          <w:i/>
          <w:color w:val="000000"/>
        </w:rPr>
        <w:t>baileyi</w:t>
      </w:r>
      <w:proofErr w:type="spellEnd"/>
      <w:r>
        <w:rPr>
          <w:i/>
          <w:color w:val="000000"/>
        </w:rPr>
        <w:t xml:space="preserve">, </w:t>
      </w:r>
      <w:proofErr w:type="spellStart"/>
      <w:r>
        <w:rPr>
          <w:i/>
          <w:color w:val="000000"/>
        </w:rPr>
        <w:lastRenderedPageBreak/>
        <w:t>Chaetodipus</w:t>
      </w:r>
      <w:proofErr w:type="spellEnd"/>
      <w:r>
        <w:rPr>
          <w:i/>
          <w:color w:val="000000"/>
        </w:rPr>
        <w:t xml:space="preserve"> </w:t>
      </w:r>
      <w:proofErr w:type="spellStart"/>
      <w:r>
        <w:rPr>
          <w:i/>
          <w:color w:val="000000"/>
        </w:rPr>
        <w:t>hispidus</w:t>
      </w:r>
      <w:proofErr w:type="spellEnd"/>
      <w:r>
        <w:rPr>
          <w:i/>
          <w:color w:val="000000"/>
        </w:rPr>
        <w:t xml:space="preserve">, </w:t>
      </w:r>
      <w:proofErr w:type="spellStart"/>
      <w:r>
        <w:rPr>
          <w:i/>
          <w:color w:val="000000"/>
        </w:rPr>
        <w:t>Chaetodipus</w:t>
      </w:r>
      <w:proofErr w:type="spellEnd"/>
      <w:r>
        <w:rPr>
          <w:i/>
          <w:color w:val="000000"/>
        </w:rPr>
        <w:t xml:space="preserve"> intermedius, </w:t>
      </w:r>
      <w:proofErr w:type="spellStart"/>
      <w:r>
        <w:rPr>
          <w:i/>
          <w:color w:val="000000"/>
        </w:rPr>
        <w:t>Chaetodipus</w:t>
      </w:r>
      <w:proofErr w:type="spellEnd"/>
      <w:r>
        <w:rPr>
          <w:i/>
          <w:color w:val="000000"/>
        </w:rPr>
        <w:t xml:space="preserve"> </w:t>
      </w:r>
      <w:proofErr w:type="spellStart"/>
      <w:r>
        <w:rPr>
          <w:i/>
          <w:color w:val="000000"/>
        </w:rPr>
        <w:t>penicillatus</w:t>
      </w:r>
      <w:proofErr w:type="spellEnd"/>
      <w:r>
        <w:rPr>
          <w:i/>
          <w:color w:val="000000"/>
        </w:rPr>
        <w:t xml:space="preserve">, </w:t>
      </w:r>
      <w:proofErr w:type="spellStart"/>
      <w:r>
        <w:rPr>
          <w:i/>
          <w:color w:val="000000"/>
        </w:rPr>
        <w:t>Perognathus</w:t>
      </w:r>
      <w:proofErr w:type="spellEnd"/>
      <w:r>
        <w:rPr>
          <w:i/>
          <w:color w:val="000000"/>
        </w:rPr>
        <w:t xml:space="preserve"> flavus, Peromyscus </w:t>
      </w:r>
      <w:proofErr w:type="spellStart"/>
      <w:r>
        <w:rPr>
          <w:i/>
          <w:color w:val="000000"/>
        </w:rPr>
        <w:t>eremicus</w:t>
      </w:r>
      <w:proofErr w:type="spellEnd"/>
      <w:r>
        <w:rPr>
          <w:i/>
          <w:color w:val="000000"/>
        </w:rPr>
        <w:t xml:space="preserve">, Peromyscus </w:t>
      </w:r>
      <w:proofErr w:type="spellStart"/>
      <w:r>
        <w:rPr>
          <w:i/>
          <w:color w:val="000000"/>
        </w:rPr>
        <w:t>leucopus</w:t>
      </w:r>
      <w:proofErr w:type="spellEnd"/>
      <w:r>
        <w:rPr>
          <w:i/>
          <w:color w:val="000000"/>
        </w:rPr>
        <w:t xml:space="preserve">, Peromyscus maniculatus, </w:t>
      </w:r>
      <w:proofErr w:type="spellStart"/>
      <w:r>
        <w:rPr>
          <w:i/>
          <w:color w:val="000000"/>
        </w:rPr>
        <w:t>Reithrodontomys</w:t>
      </w:r>
      <w:proofErr w:type="spellEnd"/>
      <w:r>
        <w:rPr>
          <w:i/>
          <w:color w:val="000000"/>
        </w:rPr>
        <w:t xml:space="preserve"> </w:t>
      </w:r>
      <w:proofErr w:type="spellStart"/>
      <w:r>
        <w:rPr>
          <w:i/>
          <w:color w:val="000000"/>
        </w:rPr>
        <w:t>fulvescens</w:t>
      </w:r>
      <w:proofErr w:type="spellEnd"/>
      <w:r>
        <w:rPr>
          <w:i/>
          <w:color w:val="000000"/>
        </w:rPr>
        <w:t xml:space="preserve">, </w:t>
      </w:r>
      <w:proofErr w:type="spellStart"/>
      <w:r>
        <w:rPr>
          <w:i/>
          <w:color w:val="000000"/>
        </w:rPr>
        <w:t>Reithrodontomys</w:t>
      </w:r>
      <w:proofErr w:type="spellEnd"/>
      <w:r>
        <w:rPr>
          <w:i/>
          <w:color w:val="000000"/>
        </w:rPr>
        <w:t xml:space="preserve"> </w:t>
      </w:r>
      <w:proofErr w:type="spellStart"/>
      <w:r>
        <w:rPr>
          <w:i/>
          <w:color w:val="000000"/>
        </w:rPr>
        <w:t>megalotis</w:t>
      </w:r>
      <w:proofErr w:type="spellEnd"/>
      <w:r>
        <w:rPr>
          <w:i/>
          <w:color w:val="000000"/>
        </w:rPr>
        <w:t xml:space="preserve">, </w:t>
      </w:r>
      <w:r>
        <w:rPr>
          <w:color w:val="000000"/>
        </w:rPr>
        <w:t xml:space="preserve">and </w:t>
      </w:r>
      <w:proofErr w:type="spellStart"/>
      <w:r>
        <w:rPr>
          <w:i/>
          <w:color w:val="000000"/>
        </w:rPr>
        <w:t>Reithrodontomys</w:t>
      </w:r>
      <w:proofErr w:type="spellEnd"/>
      <w:r>
        <w:rPr>
          <w:i/>
          <w:color w:val="000000"/>
        </w:rPr>
        <w:t xml:space="preserve"> </w:t>
      </w:r>
      <w:proofErr w:type="spellStart"/>
      <w:r>
        <w:rPr>
          <w:i/>
          <w:color w:val="000000"/>
        </w:rPr>
        <w:t>montanus</w:t>
      </w:r>
      <w:proofErr w:type="spellEnd"/>
      <w:r>
        <w:rPr>
          <w:color w:val="000000"/>
        </w:rPr>
        <w:t>). We calculated this as (</w:t>
      </w:r>
      <w:r>
        <w:rPr>
          <w:i/>
          <w:color w:val="000000"/>
        </w:rPr>
        <w:t>SG</w:t>
      </w:r>
      <w:r>
        <w:rPr>
          <w:i/>
          <w:color w:val="000000"/>
          <w:vertAlign w:val="subscript"/>
        </w:rPr>
        <w:t>E</w:t>
      </w:r>
      <w:r>
        <w:rPr>
          <w:i/>
          <w:color w:val="000000"/>
        </w:rPr>
        <w:t xml:space="preserve"> - SG</w:t>
      </w:r>
      <w:r>
        <w:rPr>
          <w:i/>
          <w:color w:val="000000"/>
          <w:vertAlign w:val="subscript"/>
        </w:rPr>
        <w:t>C</w:t>
      </w:r>
      <w:r>
        <w:rPr>
          <w:i/>
          <w:color w:val="000000"/>
        </w:rPr>
        <w:t>)/KR</w:t>
      </w:r>
      <w:r>
        <w:rPr>
          <w:i/>
          <w:color w:val="000000"/>
          <w:vertAlign w:val="subscript"/>
        </w:rPr>
        <w:t>C</w:t>
      </w:r>
      <w:r>
        <w:t xml:space="preserve">, </w:t>
      </w:r>
      <w:r>
        <w:rPr>
          <w:color w:val="000000"/>
        </w:rPr>
        <w:t xml:space="preserve">where </w:t>
      </w:r>
      <w:r>
        <w:rPr>
          <w:i/>
          <w:color w:val="000000"/>
        </w:rPr>
        <w:t>SG</w:t>
      </w:r>
      <w:r>
        <w:rPr>
          <w:i/>
          <w:color w:val="000000"/>
          <w:vertAlign w:val="subscript"/>
        </w:rPr>
        <w:t>E</w:t>
      </w:r>
      <w:r>
        <w:rPr>
          <w:i/>
          <w:color w:val="000000"/>
        </w:rPr>
        <w:t xml:space="preserve"> </w:t>
      </w:r>
      <w:r>
        <w:rPr>
          <w:color w:val="000000"/>
        </w:rPr>
        <w:t xml:space="preserve">and </w:t>
      </w:r>
      <w:r>
        <w:rPr>
          <w:i/>
          <w:color w:val="000000"/>
        </w:rPr>
        <w:t>SG</w:t>
      </w:r>
      <w:r>
        <w:rPr>
          <w:i/>
          <w:color w:val="000000"/>
          <w:vertAlign w:val="subscript"/>
        </w:rPr>
        <w:t>C</w:t>
      </w:r>
      <w:r>
        <w:rPr>
          <w:i/>
          <w:color w:val="000000"/>
        </w:rPr>
        <w:t xml:space="preserve"> </w:t>
      </w:r>
      <w:r>
        <w:rPr>
          <w:color w:val="000000"/>
        </w:rPr>
        <w:t>are the amount of energy used by small granivores</w:t>
      </w:r>
      <w:ins w:id="127" w:author="Diaz,Renata M" w:date="2021-12-28T10:49:00Z">
        <w:r w:rsidR="003C725D">
          <w:rPr>
            <w:color w:val="000000"/>
          </w:rPr>
          <w:t xml:space="preserve"> (SG)</w:t>
        </w:r>
      </w:ins>
      <w:r>
        <w:rPr>
          <w:color w:val="000000"/>
        </w:rPr>
        <w:t xml:space="preserve"> on </w:t>
      </w:r>
      <w:proofErr w:type="spellStart"/>
      <w:r>
        <w:rPr>
          <w:color w:val="000000"/>
        </w:rPr>
        <w:t>exclosure</w:t>
      </w:r>
      <w:proofErr w:type="spellEnd"/>
      <w:r>
        <w:rPr>
          <w:color w:val="000000"/>
        </w:rPr>
        <w:t xml:space="preserve"> and control plots, respectively, and </w:t>
      </w:r>
      <w:r>
        <w:rPr>
          <w:i/>
          <w:color w:val="000000"/>
        </w:rPr>
        <w:t>KR</w:t>
      </w:r>
      <w:r>
        <w:rPr>
          <w:i/>
          <w:color w:val="000000"/>
          <w:vertAlign w:val="subscript"/>
        </w:rPr>
        <w:t>C</w:t>
      </w:r>
      <w:r>
        <w:rPr>
          <w:i/>
          <w:color w:val="000000"/>
        </w:rPr>
        <w:t xml:space="preserve"> </w:t>
      </w:r>
      <w:r>
        <w:rPr>
          <w:color w:val="000000"/>
        </w:rPr>
        <w:t xml:space="preserve">is the amount of energy used by kangaroo rats </w:t>
      </w:r>
      <w:ins w:id="128" w:author="Diaz,Renata M" w:date="2021-12-28T10:49:00Z">
        <w:r w:rsidR="001A122E">
          <w:rPr>
            <w:color w:val="000000"/>
          </w:rPr>
          <w:t xml:space="preserve">(KR) </w:t>
        </w:r>
      </w:ins>
      <w:r>
        <w:rPr>
          <w:color w:val="000000"/>
        </w:rPr>
        <w:t>on control plots (Ernest and Brown 2001</w:t>
      </w:r>
      <w:del w:id="129" w:author="Diaz,Renata M" w:date="2022-01-03T15:55:00Z">
        <w:r w:rsidDel="00316472">
          <w:rPr>
            <w:color w:val="000000"/>
          </w:rPr>
          <w:delText>)</w:delText>
        </w:r>
      </w:del>
      <w:ins w:id="130" w:author="Diaz,Renata M" w:date="2022-01-03T15:55:00Z">
        <w:r w:rsidR="00316472">
          <w:rPr>
            <w:color w:val="000000"/>
          </w:rPr>
          <w:t>)</w:t>
        </w:r>
      </w:ins>
      <w:r>
        <w:rPr>
          <w:color w:val="000000"/>
        </w:rPr>
        <w:t>.</w:t>
      </w:r>
      <w:del w:id="131" w:author="Diaz,Renata M" w:date="2022-01-03T15:55:00Z">
        <w:r w:rsidDel="000F3819">
          <w:rPr>
            <w:color w:val="000000"/>
          </w:rPr>
          <w:delText xml:space="preserve"> </w:delText>
        </w:r>
      </w:del>
      <w:ins w:id="132" w:author="Diaz,Renata M" w:date="2022-01-03T15:55:00Z">
        <w:r w:rsidR="00316472">
          <w:rPr>
            <w:color w:val="000000"/>
          </w:rPr>
          <w:t xml:space="preserve"> </w:t>
        </w:r>
      </w:ins>
      <w:r>
        <w:rPr>
          <w:color w:val="000000"/>
        </w:rPr>
        <w:t xml:space="preserve">To compare these variables across time periods, we used generalized least squares models (the R package </w:t>
      </w:r>
      <w:proofErr w:type="spellStart"/>
      <w:r>
        <w:rPr>
          <w:i/>
          <w:color w:val="000000"/>
        </w:rPr>
        <w:t>nlme</w:t>
      </w:r>
      <w:proofErr w:type="spellEnd"/>
      <w:r>
        <w:rPr>
          <w:color w:val="000000"/>
        </w:rPr>
        <w:t>; Pinheiro et al. 2020</w:t>
      </w:r>
      <w:ins w:id="133" w:author="Diaz,Renata M" w:date="2022-01-03T15:12:00Z">
        <w:r w:rsidR="001829BA">
          <w:rPr>
            <w:color w:val="000000"/>
          </w:rPr>
          <w:t>)</w:t>
        </w:r>
      </w:ins>
      <w:ins w:id="134" w:author="Diaz,Renata M" w:date="2022-01-03T15:18:00Z">
        <w:r w:rsidR="004339D6">
          <w:rPr>
            <w:color w:val="000000"/>
          </w:rPr>
          <w:t xml:space="preserve"> o</w:t>
        </w:r>
      </w:ins>
      <w:ins w:id="135" w:author="Diaz,Renata M" w:date="2022-01-03T15:19:00Z">
        <w:r w:rsidR="004339D6">
          <w:rPr>
            <w:color w:val="000000"/>
          </w:rPr>
          <w:t>f the form</w:t>
        </w:r>
      </w:ins>
      <w:ins w:id="136" w:author="Diaz,Renata M" w:date="2022-01-03T15:25:00Z">
        <w:r w:rsidR="001A454A">
          <w:rPr>
            <w:color w:val="000000"/>
          </w:rPr>
          <w:t xml:space="preserve"> </w:t>
        </w:r>
      </w:ins>
      <w:ins w:id="137"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38" w:author="Diaz,Renata M" w:date="2022-01-03T15:25:00Z">
        <w:r w:rsidR="001A454A">
          <w:rPr>
            <w:i/>
            <w:color w:val="000000"/>
          </w:rPr>
          <w:t>–</w:t>
        </w:r>
      </w:ins>
      <w:ins w:id="139"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40"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41" w:author="Diaz,Renata M" w:date="2022-01-03T15:32:00Z">
              <w:rPr>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142" w:author="Diaz,Renata M" w:date="2022-01-03T15:12:00Z">
        <w:r w:rsidR="001829BA">
          <w:rPr>
            <w:color w:val="000000"/>
          </w:rPr>
          <w:t xml:space="preserve"> </w:t>
        </w:r>
      </w:ins>
      <w:ins w:id="143" w:author="Diaz,Renata M" w:date="2022-01-03T15:25:00Z">
        <w:r w:rsidR="001A454A">
          <w:rPr>
            <w:color w:val="000000"/>
          </w:rPr>
          <w:t xml:space="preserve">~ </w:t>
        </w:r>
        <w:r w:rsidR="001A454A" w:rsidRPr="006B0FA6">
          <w:rPr>
            <w:i/>
            <w:iCs/>
            <w:color w:val="000000"/>
            <w:rPrChange w:id="144" w:author="Diaz,Renata M" w:date="2022-01-03T15:32:00Z">
              <w:rPr>
                <w:color w:val="000000"/>
              </w:rPr>
            </w:rPrChange>
          </w:rPr>
          <w:t>time period</w:t>
        </w:r>
        <w:r w:rsidR="001A454A">
          <w:rPr>
            <w:color w:val="000000"/>
          </w:rPr>
          <w:t xml:space="preserve">, for the total </w:t>
        </w:r>
      </w:ins>
      <w:ins w:id="145" w:author="Diaz,Renata M" w:date="2022-01-03T15:53:00Z">
        <w:r w:rsidR="00ED4977">
          <w:rPr>
            <w:color w:val="000000"/>
          </w:rPr>
          <w:t>function</w:t>
        </w:r>
      </w:ins>
      <w:ins w:id="146" w:author="Diaz,Renata M" w:date="2022-01-03T15:25:00Z">
        <w:r w:rsidR="001A454A">
          <w:rPr>
            <w:color w:val="000000"/>
          </w:rPr>
          <w:t xml:space="preserve"> ratio. </w:t>
        </w:r>
      </w:ins>
      <w:ins w:id="147" w:author="Diaz,Renata M" w:date="2022-01-03T15:28:00Z">
        <w:r w:rsidR="005E671A">
          <w:rPr>
            <w:color w:val="000000"/>
          </w:rPr>
          <w:t xml:space="preserve">We </w:t>
        </w:r>
      </w:ins>
      <w:ins w:id="148" w:author="Diaz,Renata M" w:date="2022-01-03T15:27:00Z">
        <w:r w:rsidR="005E671A">
          <w:rPr>
            <w:color w:val="000000"/>
          </w:rPr>
          <w:t>included a continuous-time autoregressive temporal autocorrelation term</w:t>
        </w:r>
      </w:ins>
      <w:ins w:id="149" w:author="Diaz,Renata M" w:date="2022-01-03T15:30:00Z">
        <w:r w:rsidR="005E671A">
          <w:rPr>
            <w:color w:val="000000"/>
          </w:rPr>
          <w:t xml:space="preserve"> </w:t>
        </w:r>
      </w:ins>
      <w:ins w:id="150" w:author="Diaz,Renata M" w:date="2022-01-03T15:28:00Z">
        <w:r w:rsidR="005E671A">
          <w:rPr>
            <w:color w:val="000000"/>
          </w:rPr>
          <w:t>to account for temporal autocorrelation between values from monthly census periods within each multi-year time period</w:t>
        </w:r>
      </w:ins>
      <w:ins w:id="151" w:author="Diaz,Renata M" w:date="2022-01-03T15:29:00Z">
        <w:r w:rsidR="005E671A">
          <w:rPr>
            <w:color w:val="000000"/>
          </w:rPr>
          <w:t xml:space="preserve"> (for details of model selection, see Appendix S1</w:t>
        </w:r>
      </w:ins>
      <w:del w:id="152" w:author="Diaz,Renata M" w:date="2022-01-03T15:12:00Z">
        <w:r w:rsidDel="001829BA">
          <w:rPr>
            <w:color w:val="000000"/>
          </w:rPr>
          <w:delText xml:space="preserve">), accounting for temporal autocorrelation, using the form </w:delText>
        </w:r>
        <w:r w:rsidDel="001829BA">
          <w:rPr>
            <w:i/>
            <w:color w:val="000000"/>
          </w:rPr>
          <w:delText>response ~ time period</w:delText>
        </w:r>
        <w:r w:rsidDel="001829BA">
          <w:rPr>
            <w:color w:val="000000"/>
          </w:rPr>
          <w:delText xml:space="preserve"> + </w:delText>
        </w:r>
        <w:r w:rsidDel="001829BA">
          <w:rPr>
            <w:i/>
            <w:color w:val="000000"/>
          </w:rPr>
          <w:delText>CORCA</w:delText>
        </w:r>
        <w:r w:rsidR="00B04DF1" w:rsidDel="001829BA">
          <w:rPr>
            <w:i/>
            <w:color w:val="000000"/>
          </w:rPr>
          <w:delText>R</w:delText>
        </w:r>
        <w:r w:rsidDel="001829BA">
          <w:rPr>
            <w:i/>
            <w:color w:val="000000"/>
          </w:rPr>
          <w:delText>1(census period)</w:delText>
        </w:r>
        <w:r w:rsidDel="001829BA">
          <w:rPr>
            <w:color w:val="000000"/>
          </w:rPr>
          <w:delText>, and</w:delText>
        </w:r>
      </w:del>
      <w:del w:id="153" w:author="Diaz,Renata M" w:date="2022-01-03T15:27:00Z">
        <w:r w:rsidDel="005E671A">
          <w:rPr>
            <w:color w:val="000000"/>
          </w:rPr>
          <w:delText xml:space="preserve"> </w:delText>
        </w:r>
      </w:del>
      <w:del w:id="154" w:author="Diaz,Renata M" w:date="2022-01-03T15:57:00Z">
        <w:r w:rsidDel="000F3819">
          <w:rPr>
            <w:color w:val="000000"/>
          </w:rPr>
          <w:delText xml:space="preserve">calculated estimates and contrasts using the R package </w:delText>
        </w:r>
        <w:r w:rsidDel="000F3819">
          <w:rPr>
            <w:i/>
            <w:color w:val="000000"/>
          </w:rPr>
          <w:delText xml:space="preserve">emmeans </w:delText>
        </w:r>
        <w:r w:rsidDel="000F3819">
          <w:rPr>
            <w:color w:val="000000"/>
          </w:rPr>
          <w:delText>(Lenth 2021)</w:delText>
        </w:r>
      </w:del>
      <w:ins w:id="155" w:author="Diaz,Renata M" w:date="2022-01-03T15:57:00Z">
        <w:r w:rsidR="000F3819">
          <w:rPr>
            <w:color w:val="000000"/>
          </w:rPr>
          <w:t>)</w:t>
        </w:r>
      </w:ins>
      <w:r>
        <w:rPr>
          <w:color w:val="000000"/>
        </w:rPr>
        <w:t>. To evaluate change in baseline community composition over time, we calculated the proportion of treatment-level energy use</w:t>
      </w:r>
      <w:ins w:id="156" w:author="Diaz,Renata M" w:date="2022-01-03T15:53:00Z">
        <w:r w:rsidR="00645802">
          <w:rPr>
            <w:color w:val="000000"/>
          </w:rPr>
          <w:t xml:space="preserve"> </w:t>
        </w:r>
      </w:ins>
      <w:del w:id="157" w:author="Diaz,Renata M" w:date="2022-01-03T17:27:00Z">
        <w:r w:rsidDel="000933ED">
          <w:rPr>
            <w:color w:val="000000"/>
          </w:rPr>
          <w:delText xml:space="preserve"> </w:delText>
        </w:r>
      </w:del>
      <w:r>
        <w:rPr>
          <w:color w:val="000000"/>
        </w:rPr>
        <w:t>accounted for by kangaroo rats on control plots in each census period (</w:t>
      </w:r>
      <w:r>
        <w:rPr>
          <w:i/>
          <w:color w:val="000000"/>
        </w:rPr>
        <w:t>KR</w:t>
      </w:r>
      <w:r>
        <w:rPr>
          <w:i/>
          <w:color w:val="000000"/>
          <w:vertAlign w:val="subscript"/>
        </w:rPr>
        <w:t>C</w:t>
      </w:r>
      <w:r>
        <w:rPr>
          <w:i/>
          <w:color w:val="000000"/>
        </w:rPr>
        <w:t>/</w:t>
      </w:r>
      <w:proofErr w:type="spellStart"/>
      <w:r>
        <w:rPr>
          <w:i/>
          <w:color w:val="000000"/>
        </w:rPr>
        <w:t>Etot</w:t>
      </w:r>
      <w:r>
        <w:rPr>
          <w:i/>
          <w:color w:val="000000"/>
          <w:vertAlign w:val="subscript"/>
        </w:rPr>
        <w:t>C</w:t>
      </w:r>
      <w:proofErr w:type="spellEnd"/>
      <w:r>
        <w:rPr>
          <w:color w:val="000000"/>
        </w:rPr>
        <w:t>). Because proportional abundance is bounded 0-1 and is therefore not appropriate for generalized least squares, we compared values across time periods using a</w:t>
      </w:r>
      <w:ins w:id="158" w:author="Diaz,Renata M" w:date="2022-01-04T13:58:00Z">
        <w:r w:rsidR="003B588B">
          <w:rPr>
            <w:color w:val="000000"/>
          </w:rPr>
          <w:t xml:space="preserve"> binomial</w:t>
        </w:r>
      </w:ins>
      <w:r>
        <w:rPr>
          <w:color w:val="000000"/>
        </w:rPr>
        <w:t xml:space="preserve"> generalized linear model </w:t>
      </w:r>
      <w:del w:id="159" w:author="Diaz,Renata M" w:date="2022-01-04T13:58:00Z">
        <w:r w:rsidDel="003B588B">
          <w:rPr>
            <w:color w:val="000000"/>
          </w:rPr>
          <w:delText xml:space="preserve">with a </w:delText>
        </w:r>
      </w:del>
      <w:del w:id="160" w:author="Diaz,Renata M" w:date="2022-01-03T15:32:00Z">
        <w:r w:rsidDel="006B0FA6">
          <w:rPr>
            <w:color w:val="000000"/>
          </w:rPr>
          <w:delText xml:space="preserve">quasibinomial </w:delText>
        </w:r>
      </w:del>
      <w:del w:id="161" w:author="Diaz,Renata M" w:date="2022-01-04T13:58:00Z">
        <w:r w:rsidDel="003B588B">
          <w:rPr>
            <w:color w:val="000000"/>
          </w:rPr>
          <w:delText xml:space="preserve">link function </w:delText>
        </w:r>
      </w:del>
      <w:r>
        <w:rPr>
          <w:color w:val="000000"/>
        </w:rPr>
        <w:t xml:space="preserve">of the form </w:t>
      </w:r>
      <w:ins w:id="162"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163" w:author="Diaz,Renata M" w:date="2022-01-03T15:32:00Z">
        <w:r w:rsidDel="006B0FA6">
          <w:rPr>
            <w:i/>
            <w:color w:val="000000"/>
          </w:rPr>
          <w:delText xml:space="preserve">response </w:delText>
        </w:r>
      </w:del>
      <w:r>
        <w:rPr>
          <w:i/>
          <w:color w:val="000000"/>
        </w:rPr>
        <w:t>~ time period</w:t>
      </w:r>
      <w:r>
        <w:rPr>
          <w:color w:val="000000"/>
        </w:rPr>
        <w:t>. Finally, we calculated the proportional energy use</w:t>
      </w:r>
      <w:ins w:id="164" w:author="Diaz,Renata M" w:date="2022-01-03T17:27:00Z">
        <w:r w:rsidR="000933ED">
          <w:rPr>
            <w:color w:val="000000"/>
          </w:rPr>
          <w:t xml:space="preserve"> </w:t>
        </w:r>
      </w:ins>
      <w:del w:id="165" w:author="Diaz,Renata M" w:date="2022-01-03T17:27:00Z">
        <w:r w:rsidDel="000933ED">
          <w:rPr>
            <w:color w:val="000000"/>
          </w:rPr>
          <w:delText xml:space="preserve"> </w:delText>
        </w:r>
      </w:del>
      <w:r>
        <w:rPr>
          <w:color w:val="000000"/>
        </w:rPr>
        <w:t xml:space="preserve">accounted for by </w:t>
      </w:r>
      <w:r>
        <w:rPr>
          <w:i/>
          <w:color w:val="000000"/>
        </w:rPr>
        <w:t xml:space="preserve">C. </w:t>
      </w:r>
      <w:proofErr w:type="spellStart"/>
      <w:r>
        <w:rPr>
          <w:i/>
          <w:color w:val="000000"/>
        </w:rPr>
        <w:t>baileyi</w:t>
      </w:r>
      <w:proofErr w:type="spellEnd"/>
      <w:ins w:id="166" w:author="Diaz,Renata M" w:date="2022-01-03T13:12:00Z">
        <w:r w:rsidR="00B30868">
          <w:rPr>
            <w:i/>
            <w:color w:val="000000"/>
          </w:rPr>
          <w:t xml:space="preserve"> </w:t>
        </w:r>
        <w:r w:rsidR="00B30868">
          <w:rPr>
            <w:iCs/>
            <w:color w:val="000000"/>
          </w:rPr>
          <w:t>(CB)</w:t>
        </w:r>
      </w:ins>
      <w:r>
        <w:rPr>
          <w:i/>
          <w:color w:val="000000"/>
        </w:rPr>
        <w:t>,</w:t>
      </w:r>
      <w:r>
        <w:rPr>
          <w:color w:val="000000"/>
        </w:rPr>
        <w:t xml:space="preserve"> specifically, on </w:t>
      </w:r>
      <w:proofErr w:type="spellStart"/>
      <w:r>
        <w:rPr>
          <w:color w:val="000000"/>
        </w:rPr>
        <w:t>exclosure</w:t>
      </w:r>
      <w:proofErr w:type="spellEnd"/>
      <w:r>
        <w:rPr>
          <w:color w:val="000000"/>
        </w:rPr>
        <w:t xml:space="preserve"> and control plots in each census period (</w:t>
      </w:r>
      <w:r>
        <w:rPr>
          <w:i/>
          <w:color w:val="000000"/>
        </w:rPr>
        <w:t>CB</w:t>
      </w:r>
      <w:r>
        <w:rPr>
          <w:i/>
          <w:color w:val="000000"/>
          <w:vertAlign w:val="subscript"/>
        </w:rPr>
        <w:t>E</w:t>
      </w:r>
      <w:r>
        <w:rPr>
          <w:i/>
          <w:color w:val="000000"/>
        </w:rPr>
        <w:t>/</w:t>
      </w:r>
      <w:proofErr w:type="spellStart"/>
      <w:r>
        <w:rPr>
          <w:i/>
          <w:color w:val="000000"/>
        </w:rPr>
        <w:t>Etot</w:t>
      </w:r>
      <w:r>
        <w:rPr>
          <w:i/>
          <w:color w:val="000000"/>
          <w:vertAlign w:val="subscript"/>
        </w:rPr>
        <w:t>E</w:t>
      </w:r>
      <w:proofErr w:type="spellEnd"/>
      <w:r>
        <w:rPr>
          <w:color w:val="000000"/>
        </w:rPr>
        <w:t xml:space="preserve"> and </w:t>
      </w:r>
      <w:r>
        <w:rPr>
          <w:i/>
          <w:color w:val="000000"/>
        </w:rPr>
        <w:t>CB</w:t>
      </w:r>
      <w:r>
        <w:rPr>
          <w:i/>
          <w:color w:val="000000"/>
          <w:vertAlign w:val="subscript"/>
        </w:rPr>
        <w:t>C</w:t>
      </w:r>
      <w:r>
        <w:rPr>
          <w:i/>
          <w:color w:val="000000"/>
        </w:rPr>
        <w:t>/</w:t>
      </w:r>
      <w:proofErr w:type="spellStart"/>
      <w:r>
        <w:rPr>
          <w:i/>
          <w:color w:val="000000"/>
        </w:rPr>
        <w:t>Etot</w:t>
      </w:r>
      <w:r>
        <w:rPr>
          <w:i/>
          <w:color w:val="000000"/>
          <w:vertAlign w:val="subscript"/>
        </w:rPr>
        <w:t>C</w:t>
      </w:r>
      <w:proofErr w:type="spellEnd"/>
      <w:r>
        <w:rPr>
          <w:color w:val="000000"/>
        </w:rPr>
        <w:t xml:space="preserve">, respectively). </w:t>
      </w:r>
      <w:r>
        <w:rPr>
          <w:i/>
          <w:color w:val="000000"/>
        </w:rPr>
        <w:t xml:space="preserve">C. </w:t>
      </w:r>
      <w:proofErr w:type="spellStart"/>
      <w:r>
        <w:rPr>
          <w:i/>
          <w:color w:val="000000"/>
        </w:rPr>
        <w:t>baileyi</w:t>
      </w:r>
      <w:proofErr w:type="spellEnd"/>
      <w:r>
        <w:rPr>
          <w:color w:val="000000"/>
        </w:rPr>
        <w:t xml:space="preserve"> was not present at the site prior to 1996, and we restricted the analysis of </w:t>
      </w:r>
      <w:r>
        <w:rPr>
          <w:i/>
          <w:color w:val="000000"/>
        </w:rPr>
        <w:t xml:space="preserve">C. </w:t>
      </w:r>
      <w:proofErr w:type="spellStart"/>
      <w:r>
        <w:rPr>
          <w:i/>
          <w:color w:val="000000"/>
        </w:rPr>
        <w:t>baileyi</w:t>
      </w:r>
      <w:proofErr w:type="spellEnd"/>
      <w:r>
        <w:rPr>
          <w:i/>
          <w:color w:val="000000"/>
        </w:rPr>
        <w:t xml:space="preserve"> </w:t>
      </w:r>
      <w:r>
        <w:rPr>
          <w:color w:val="000000"/>
        </w:rPr>
        <w:t xml:space="preserve">proportional energy use to </w:t>
      </w:r>
      <w:del w:id="167" w:author="Diaz,Renata M" w:date="2022-01-04T13:17:00Z">
        <w:r w:rsidDel="00B135B5">
          <w:rPr>
            <w:color w:val="000000"/>
          </w:rPr>
          <w:delText>July 1997-2020</w:delText>
        </w:r>
      </w:del>
      <w:ins w:id="168" w:author="Diaz,Renata M" w:date="2022-01-04T13:17:00Z">
        <w:r w:rsidR="00B135B5">
          <w:rPr>
            <w:color w:val="000000"/>
          </w:rPr>
          <w:t>the second two time periods</w:t>
        </w:r>
      </w:ins>
      <w:ins w:id="169" w:author="Diaz,Renata M" w:date="2022-01-03T15:33:00Z">
        <w:r w:rsidR="004F4D58">
          <w:rPr>
            <w:color w:val="000000"/>
          </w:rPr>
          <w:t xml:space="preserve">. </w:t>
        </w:r>
      </w:ins>
      <w:ins w:id="170" w:author="Diaz,Renata M" w:date="2022-01-04T13:08:00Z">
        <w:r w:rsidR="001240F5">
          <w:rPr>
            <w:color w:val="000000"/>
          </w:rPr>
          <w:t>We</w:t>
        </w:r>
      </w:ins>
      <w:ins w:id="171" w:author="Diaz,Renata M" w:date="2022-01-03T15:33:00Z">
        <w:r w:rsidR="004F4D58">
          <w:rPr>
            <w:color w:val="000000"/>
          </w:rPr>
          <w:t xml:space="preserve"> </w:t>
        </w:r>
      </w:ins>
      <w:del w:id="172" w:author="Diaz,Renata M" w:date="2022-01-03T15:33:00Z">
        <w:r w:rsidDel="004F4D58">
          <w:rPr>
            <w:color w:val="000000"/>
          </w:rPr>
          <w:delText xml:space="preserve">. </w:delText>
        </w:r>
      </w:del>
      <w:del w:id="173" w:author="Diaz,Renata M" w:date="2022-01-03T15:36:00Z">
        <w:r w:rsidDel="004F4D58">
          <w:rPr>
            <w:color w:val="000000"/>
          </w:rPr>
          <w:delText>We</w:delText>
        </w:r>
      </w:del>
      <w:del w:id="174" w:author="Diaz,Renata M" w:date="2022-01-04T13:59:00Z">
        <w:r w:rsidDel="001D58AF">
          <w:rPr>
            <w:color w:val="000000"/>
          </w:rPr>
          <w:delText xml:space="preserve"> </w:delText>
        </w:r>
      </w:del>
      <w:r>
        <w:rPr>
          <w:color w:val="000000"/>
        </w:rPr>
        <w:t xml:space="preserve">compared </w:t>
      </w:r>
      <w:r>
        <w:rPr>
          <w:i/>
          <w:color w:val="000000"/>
        </w:rPr>
        <w:t xml:space="preserve">C. </w:t>
      </w:r>
      <w:proofErr w:type="spellStart"/>
      <w:r>
        <w:rPr>
          <w:i/>
          <w:color w:val="000000"/>
        </w:rPr>
        <w:t>baileyi</w:t>
      </w:r>
      <w:proofErr w:type="spellEnd"/>
      <w:r>
        <w:rPr>
          <w:i/>
          <w:color w:val="000000"/>
        </w:rPr>
        <w:t xml:space="preserve"> </w:t>
      </w:r>
      <w:r>
        <w:rPr>
          <w:color w:val="000000"/>
        </w:rPr>
        <w:t>proportional energy use</w:t>
      </w:r>
      <w:ins w:id="175" w:author="Diaz,Renata M" w:date="2022-01-03T15:54:00Z">
        <w:r w:rsidR="00A215D3">
          <w:rPr>
            <w:color w:val="000000"/>
          </w:rPr>
          <w:t xml:space="preserve"> </w:t>
        </w:r>
      </w:ins>
      <w:del w:id="176" w:author="Diaz,Renata M" w:date="2022-01-03T17:28:00Z">
        <w:r w:rsidDel="000933ED">
          <w:rPr>
            <w:color w:val="000000"/>
          </w:rPr>
          <w:delText xml:space="preserve"> </w:delText>
        </w:r>
      </w:del>
      <w:r>
        <w:rPr>
          <w:color w:val="000000"/>
        </w:rPr>
        <w:t xml:space="preserve">over time and across treatments using a </w:t>
      </w:r>
      <w:del w:id="177" w:author="Diaz,Renata M" w:date="2022-01-03T15:36:00Z">
        <w:r w:rsidDel="004F4D58">
          <w:rPr>
            <w:color w:val="000000"/>
          </w:rPr>
          <w:delText xml:space="preserve">quasibinomial </w:delText>
        </w:r>
      </w:del>
      <w:ins w:id="178" w:author="Diaz,Renata M" w:date="2022-01-03T15:36:00Z">
        <w:r w:rsidR="004F4D58">
          <w:rPr>
            <w:color w:val="000000"/>
          </w:rPr>
          <w:t xml:space="preserve">binomial </w:t>
        </w:r>
      </w:ins>
      <w:r>
        <w:rPr>
          <w:color w:val="000000"/>
        </w:rPr>
        <w:t xml:space="preserve">generalized linear model of the form </w:t>
      </w:r>
      <w:ins w:id="179"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180" w:author="Diaz,Renata M" w:date="2022-01-03T15:32:00Z">
        <w:r w:rsidDel="004F4D58">
          <w:rPr>
            <w:i/>
            <w:color w:val="000000"/>
          </w:rPr>
          <w:delText xml:space="preserve">response </w:delText>
        </w:r>
      </w:del>
      <w:r>
        <w:rPr>
          <w:i/>
          <w:color w:val="000000"/>
        </w:rPr>
        <w:t xml:space="preserve">~ </w:t>
      </w:r>
      <w:del w:id="181" w:author="Diaz,Renata M" w:date="2022-01-03T15:33:00Z">
        <w:r w:rsidDel="004F4D58">
          <w:rPr>
            <w:i/>
            <w:color w:val="000000"/>
          </w:rPr>
          <w:delText>time period * treatment</w:delText>
        </w:r>
      </w:del>
      <w:ins w:id="182" w:author="Diaz,Renata M" w:date="2022-01-03T15:33:00Z">
        <w:r w:rsidR="004F4D58">
          <w:rPr>
            <w:i/>
            <w:color w:val="000000"/>
          </w:rPr>
          <w:t>time period + treatment</w:t>
        </w:r>
      </w:ins>
      <w:del w:id="183" w:author="Diaz,Renata M" w:date="2022-01-03T17:28:00Z">
        <w:r w:rsidDel="00562B27">
          <w:rPr>
            <w:i/>
            <w:color w:val="000000"/>
          </w:rPr>
          <w:delText>.</w:delText>
        </w:r>
      </w:del>
      <w:ins w:id="184" w:author="Diaz,Renata M" w:date="2022-01-03T15:57:00Z">
        <w:r w:rsidR="000F3819">
          <w:rPr>
            <w:color w:val="000000"/>
          </w:rPr>
          <w:t>. For al</w:t>
        </w:r>
      </w:ins>
      <w:ins w:id="185" w:author="Diaz,Renata M" w:date="2022-01-03T15:58:00Z">
        <w:r w:rsidR="000F3819">
          <w:rPr>
            <w:color w:val="000000"/>
          </w:rPr>
          <w:t>l models, we</w:t>
        </w:r>
      </w:ins>
      <w:ins w:id="186" w:author="Diaz,Renata M" w:date="2022-01-03T15:57:00Z">
        <w:r w:rsidR="000F3819">
          <w:rPr>
            <w:i/>
            <w:iCs/>
            <w:color w:val="000000"/>
          </w:rPr>
          <w:t xml:space="preserve"> </w:t>
        </w:r>
        <w:r w:rsidR="000F3819">
          <w:rPr>
            <w:color w:val="000000"/>
          </w:rPr>
          <w:t xml:space="preserve">calculated </w:t>
        </w:r>
      </w:ins>
      <w:ins w:id="187" w:author="Diaz,Renata M" w:date="2022-01-03T15:58:00Z">
        <w:r w:rsidR="000F3819">
          <w:rPr>
            <w:color w:val="000000"/>
          </w:rPr>
          <w:t xml:space="preserve">estimated means </w:t>
        </w:r>
      </w:ins>
      <w:ins w:id="188" w:author="Diaz,Renata M" w:date="2022-01-03T17:07:00Z">
        <w:r w:rsidR="0058480D">
          <w:rPr>
            <w:color w:val="000000"/>
          </w:rPr>
          <w:t xml:space="preserve">and 95% confidence or credible intervals </w:t>
        </w:r>
      </w:ins>
      <w:ins w:id="189"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190"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lastRenderedPageBreak/>
          <w:t>baileyi</w:t>
        </w:r>
        <w:proofErr w:type="spellEnd"/>
        <w:r w:rsidR="00FD29D0">
          <w:rPr>
            <w:iCs/>
            <w:color w:val="000000"/>
          </w:rPr>
          <w:t>, treatments)</w:t>
        </w:r>
      </w:ins>
      <w:ins w:id="191" w:author="Diaz,Renata M" w:date="2022-01-03T15:59:00Z">
        <w:r w:rsidR="00633F66">
          <w:rPr>
            <w:iCs/>
            <w:color w:val="000000"/>
          </w:rPr>
          <w:t xml:space="preserve">, using the </w:t>
        </w:r>
      </w:ins>
      <w:ins w:id="192"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193" w:author="Diaz,Renata M" w:date="2022-01-03T15:59:00Z">
        <w:r w:rsidR="00633F66">
          <w:rPr>
            <w:color w:val="000000"/>
          </w:rPr>
          <w:t xml:space="preserve">. </w:t>
        </w:r>
      </w:ins>
      <w:ins w:id="194" w:author="Diaz,Renata M" w:date="2022-01-03T15:57:00Z">
        <w:r w:rsidR="000F3819">
          <w:rPr>
            <w:i/>
            <w:color w:val="000000"/>
          </w:rPr>
          <w:t xml:space="preserve"> </w:t>
        </w:r>
        <w:r w:rsidR="000F3819">
          <w:rPr>
            <w:iCs/>
            <w:color w:val="000000"/>
          </w:rPr>
          <w:t xml:space="preserve">For biomass, we repeated these analyses substituting biomass values for energy use throughout. </w:t>
        </w:r>
      </w:ins>
      <w:moveToRangeStart w:id="195" w:author="Diaz,Renata M" w:date="2021-12-28T10:55:00Z" w:name="move91581321"/>
      <w:moveTo w:id="196" w:author="Diaz,Renata M" w:date="2021-12-28T10:55:00Z">
        <w:del w:id="197" w:author="Diaz,Renata M" w:date="2022-01-04T13:17:00Z">
          <w:r w:rsidR="00D86814" w:rsidDel="00B135B5">
            <w:delText>All analyses</w:delText>
          </w:r>
        </w:del>
      </w:moveTo>
      <w:ins w:id="198" w:author="Diaz,Renata M" w:date="2022-01-04T13:17:00Z">
        <w:r w:rsidR="00B135B5">
          <w:t>Analyses</w:t>
        </w:r>
      </w:ins>
      <w:moveTo w:id="199" w:author="Diaz,Renata M" w:date="2021-12-28T10:55:00Z">
        <w:r w:rsidR="00D86814">
          <w:t xml:space="preserve"> were conducted in R </w:t>
        </w:r>
        <w:del w:id="200" w:author="Diaz,Renata M" w:date="2022-01-04T13:17:00Z">
          <w:r w:rsidR="00D86814" w:rsidDel="00B135B5">
            <w:delText xml:space="preserve">version </w:delText>
          </w:r>
        </w:del>
        <w:r w:rsidR="00D86814">
          <w:t xml:space="preserve">4.0.3 (R Core Team 2020). Data and code are </w:t>
        </w:r>
        <w:del w:id="201" w:author="Diaz,Renata M" w:date="2022-01-04T13:57:00Z">
          <w:r w:rsidR="00D86814" w:rsidDel="003B588B">
            <w:delText>availabl</w:delText>
          </w:r>
          <w:r w:rsidR="00D86814" w:rsidRPr="003B678B" w:rsidDel="003B588B">
            <w:delText>e</w:delText>
          </w:r>
        </w:del>
      </w:moveTo>
      <w:ins w:id="202" w:author="Diaz,Renata M" w:date="2022-01-04T13:57:00Z">
        <w:r w:rsidR="003B588B">
          <w:t>archived</w:t>
        </w:r>
      </w:ins>
      <w:moveTo w:id="203" w:author="Diaz,Renata M" w:date="2021-12-28T10:55:00Z">
        <w:r w:rsidR="00D86814" w:rsidRPr="003B678B">
          <w:t xml:space="preserve"> at </w:t>
        </w:r>
        <w:r w:rsidR="00D86814">
          <w:rPr>
            <w:i/>
          </w:rPr>
          <w:fldChar w:fldCharType="begin"/>
        </w:r>
        <w:r w:rsidR="00D86814">
          <w:instrText xml:space="preserve"> HYPERLINK "https://doi.org/10.5281/zenodo.5544362" </w:instrText>
        </w:r>
        <w:r w:rsidR="00D86814">
          <w:rPr>
            <w:i/>
          </w:rPr>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rPr>
            <w:i/>
          </w:rPr>
          <w:fldChar w:fldCharType="begin"/>
        </w:r>
        <w:r w:rsidR="00D86814">
          <w:instrText xml:space="preserve"> HYPERLINK "https://doi.org/10.5281/zenodo.5539881" </w:instrText>
        </w:r>
        <w:r w:rsidR="00D86814">
          <w:rPr>
            <w:i/>
          </w:rPr>
          <w:fldChar w:fldCharType="separate"/>
        </w:r>
        <w:r w:rsidR="00D86814" w:rsidRPr="003B678B">
          <w:rPr>
            <w:rStyle w:val="Hyperlink"/>
          </w:rPr>
          <w:t>https://doi.org/10.5281/zenodo.5539881</w:t>
        </w:r>
        <w:r w:rsidR="00D86814">
          <w:rPr>
            <w:rStyle w:val="Hyperlink"/>
            <w:i/>
          </w:rPr>
          <w:fldChar w:fldCharType="end"/>
        </w:r>
        <w:r w:rsidR="00D86814">
          <w:t>.</w:t>
        </w:r>
      </w:moveTo>
    </w:p>
    <w:moveToRangeEnd w:id="195"/>
    <w:p w14:paraId="4362C5B5" w14:textId="77777777" w:rsidR="00D86814" w:rsidDel="00FB5BA3" w:rsidRDefault="00D86814">
      <w:pPr>
        <w:pStyle w:val="Heading2"/>
        <w:rPr>
          <w:del w:id="204" w:author="Diaz,Renata M" w:date="2021-12-28T10:55:00Z"/>
        </w:rPr>
        <w:pPrChange w:id="205"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48EEB2AE"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06" w:author="Diaz,Renata M" w:date="2022-01-03T16:02:00Z">
        <w:r w:rsidDel="00E21335">
          <w:rPr>
            <w:i/>
            <w:color w:val="000000"/>
          </w:rPr>
          <w:delText>Etot</w:delText>
        </w:r>
        <w:r w:rsidDel="00E21335">
          <w:rPr>
            <w:color w:val="000000"/>
          </w:rPr>
          <w:delText xml:space="preserve"> </w:delText>
        </w:r>
      </w:del>
      <w:ins w:id="207" w:author="Diaz,Renata M" w:date="2022-01-03T16:02:00Z">
        <w:r w:rsidR="00E21335">
          <w:rPr>
            <w:iCs/>
            <w:color w:val="000000"/>
          </w:rPr>
          <w:t>community function</w:t>
        </w:r>
      </w:ins>
      <w:ins w:id="208"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209" w:author="Diaz,Renata M" w:date="2022-01-03T16:02:00Z">
        <w:r w:rsidR="00577A1B">
          <w:rPr>
            <w:color w:val="000000"/>
          </w:rPr>
          <w:t xml:space="preserve">These dynamics </w:t>
        </w:r>
      </w:ins>
      <w:ins w:id="210" w:author="Diaz,Renata M" w:date="2022-01-03T17:29:00Z">
        <w:r w:rsidR="00835545">
          <w:rPr>
            <w:color w:val="000000"/>
          </w:rPr>
          <w:t>are</w:t>
        </w:r>
      </w:ins>
      <w:ins w:id="211" w:author="Diaz,Renata M" w:date="2022-01-03T16:02:00Z">
        <w:r w:rsidR="00577A1B">
          <w:rPr>
            <w:color w:val="000000"/>
          </w:rPr>
          <w:t xml:space="preserve"> qualitatively identical whether function is measured as total energy use (Figure 1) or total biomass (Appendix 3). </w:t>
        </w:r>
      </w:ins>
      <w:r>
        <w:rPr>
          <w:color w:val="000000"/>
        </w:rPr>
        <w:t xml:space="preserve">The first shift </w:t>
      </w:r>
      <w:del w:id="212" w:author="Diaz,Renata M" w:date="2022-01-04T13:12:00Z">
        <w:r w:rsidDel="00922206">
          <w:rPr>
            <w:color w:val="000000"/>
          </w:rPr>
          <w:delText xml:space="preserve">occurred </w:delText>
        </w:r>
      </w:del>
      <w:ins w:id="213"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214" w:author="Diaz,Renata M" w:date="2022-01-04T13:14:00Z">
        <w:r w:rsidR="00B135B5">
          <w:rPr>
            <w:iCs/>
            <w:color w:val="000000"/>
          </w:rPr>
          <w:t>-97</w:t>
        </w:r>
      </w:ins>
      <w:ins w:id="215" w:author="Diaz,Renata M" w:date="2022-01-04T13:12:00Z">
        <w:r w:rsidR="00922206">
          <w:rPr>
            <w:iCs/>
            <w:color w:val="000000"/>
          </w:rPr>
          <w:t xml:space="preserve"> (Figure 1D)</w:t>
        </w:r>
      </w:ins>
      <w:del w:id="216"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217" w:author="Diaz,Renata M" w:date="2022-01-03T16:03:00Z">
        <w:r w:rsidDel="00577A1B">
          <w:rPr>
            <w:color w:val="000000"/>
          </w:rPr>
          <w:delText xml:space="preserve">energetic </w:delText>
        </w:r>
      </w:del>
      <w:r>
        <w:rPr>
          <w:color w:val="000000"/>
        </w:rPr>
        <w:t>compensation (Figure 1B)</w:t>
      </w:r>
      <w:ins w:id="218" w:author="Diaz,Renata M" w:date="2022-01-03T17:09:00Z">
        <w:r w:rsidR="0058480D">
          <w:rPr>
            <w:color w:val="000000"/>
          </w:rPr>
          <w:t xml:space="preserve">. From </w:t>
        </w:r>
      </w:ins>
      <w:ins w:id="219" w:author="Diaz,Renata M" w:date="2022-01-03T17:10:00Z">
        <w:r w:rsidR="0058480D">
          <w:rPr>
            <w:color w:val="000000"/>
          </w:rPr>
          <w:t>199</w:t>
        </w:r>
      </w:ins>
      <w:ins w:id="220" w:author="Diaz,Renata M" w:date="2022-01-04T13:15:00Z">
        <w:r w:rsidR="00B135B5">
          <w:rPr>
            <w:color w:val="000000"/>
          </w:rPr>
          <w:t>7</w:t>
        </w:r>
      </w:ins>
      <w:ins w:id="221" w:author="Diaz,Renata M" w:date="2022-01-03T17:10:00Z">
        <w:r w:rsidR="0058480D">
          <w:rPr>
            <w:color w:val="000000"/>
          </w:rPr>
          <w:t>-2010</w:t>
        </w:r>
      </w:ins>
      <w:ins w:id="222" w:author="Diaz,Renata M" w:date="2022-01-03T17:09:00Z">
        <w:r w:rsidR="0058480D">
          <w:rPr>
            <w:color w:val="000000"/>
          </w:rPr>
          <w:t xml:space="preserve">, small granivores </w:t>
        </w:r>
      </w:ins>
      <w:ins w:id="223" w:author="Diaz,Renata M" w:date="2022-01-04T13:13:00Z">
        <w:r w:rsidR="003227DA">
          <w:rPr>
            <w:color w:val="000000"/>
          </w:rPr>
          <w:t>compensated</w:t>
        </w:r>
      </w:ins>
      <w:ins w:id="224" w:author="Diaz,Renata M" w:date="2022-01-03T17:09:00Z">
        <w:r w:rsidR="0058480D">
          <w:rPr>
            <w:color w:val="000000"/>
          </w:rPr>
          <w:t xml:space="preserve"> for </w:t>
        </w:r>
      </w:ins>
      <w:ins w:id="225" w:author="Diaz,Renata M" w:date="2022-01-04T13:13:00Z">
        <w:r w:rsidR="003227DA">
          <w:rPr>
            <w:color w:val="000000"/>
          </w:rPr>
          <w:t xml:space="preserve">an average of </w:t>
        </w:r>
      </w:ins>
      <w:ins w:id="226" w:author="Diaz,Renata M" w:date="2022-01-03T17:10:00Z">
        <w:r w:rsidR="0058480D">
          <w:rPr>
            <w:color w:val="000000"/>
          </w:rPr>
          <w:t>55</w:t>
        </w:r>
      </w:ins>
      <w:ins w:id="227" w:author="Diaz,Renata M" w:date="2022-01-03T17:09:00Z">
        <w:r w:rsidR="0058480D">
          <w:rPr>
            <w:color w:val="000000"/>
          </w:rPr>
          <w:t>% of kangaroo rat energy use on control plots (95%</w:t>
        </w:r>
      </w:ins>
      <w:ins w:id="228" w:author="Diaz,Renata M" w:date="2022-01-03T17:10:00Z">
        <w:r w:rsidR="0058480D">
          <w:rPr>
            <w:color w:val="000000"/>
          </w:rPr>
          <w:t xml:space="preserve"> interval 46-63%), </w:t>
        </w:r>
      </w:ins>
      <w:ins w:id="229" w:author="Diaz,Renata M" w:date="2022-01-04T13:13:00Z">
        <w:r w:rsidR="003227DA">
          <w:rPr>
            <w:color w:val="000000"/>
          </w:rPr>
          <w:t>an increase</w:t>
        </w:r>
      </w:ins>
      <w:del w:id="230" w:author="Diaz,Renata M" w:date="2022-01-03T17:09:00Z">
        <w:r w:rsidDel="0058480D">
          <w:rPr>
            <w:color w:val="000000"/>
          </w:rPr>
          <w:delText>,</w:delText>
        </w:r>
      </w:del>
      <w:r>
        <w:rPr>
          <w:color w:val="000000"/>
        </w:rPr>
        <w:t xml:space="preserve"> from an average of 19%</w:t>
      </w:r>
      <w:ins w:id="231" w:author="Diaz,Renata M" w:date="2022-01-03T17:11:00Z">
        <w:r w:rsidR="0058480D">
          <w:rPr>
            <w:color w:val="000000"/>
          </w:rPr>
          <w:t xml:space="preserve"> </w:t>
        </w:r>
      </w:ins>
      <w:del w:id="232" w:author="Diaz,Renata M" w:date="2022-01-03T17:11:00Z">
        <w:r w:rsidDel="0058480D">
          <w:rPr>
            <w:color w:val="000000"/>
          </w:rPr>
          <w:delText xml:space="preserve"> (95% interval 9-29%) </w:delText>
        </w:r>
      </w:del>
      <w:r>
        <w:rPr>
          <w:color w:val="000000"/>
        </w:rPr>
        <w:t>from 1988-</w:t>
      </w:r>
      <w:del w:id="233" w:author="Diaz,Renata M" w:date="2022-01-04T13:15:00Z">
        <w:r w:rsidDel="00B135B5">
          <w:rPr>
            <w:color w:val="000000"/>
          </w:rPr>
          <w:delText xml:space="preserve">1996 </w:delText>
        </w:r>
      </w:del>
      <w:ins w:id="234" w:author="Diaz,Renata M" w:date="2022-01-04T13:15:00Z">
        <w:r w:rsidR="00B135B5">
          <w:rPr>
            <w:color w:val="000000"/>
          </w:rPr>
          <w:t>199</w:t>
        </w:r>
        <w:r w:rsidR="00B135B5">
          <w:rPr>
            <w:color w:val="000000"/>
          </w:rPr>
          <w:t>7</w:t>
        </w:r>
        <w:r w:rsidR="00B135B5">
          <w:rPr>
            <w:color w:val="000000"/>
          </w:rPr>
          <w:t xml:space="preserve"> </w:t>
        </w:r>
      </w:ins>
      <w:ins w:id="235" w:author="Diaz,Renata M" w:date="2022-01-03T17:11:00Z">
        <w:r w:rsidR="0058480D">
          <w:rPr>
            <w:color w:val="000000"/>
          </w:rPr>
          <w:t xml:space="preserve">(95% interval 9-29%; </w:t>
        </w:r>
      </w:ins>
      <w:del w:id="236"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37" w:author="Diaz,Renata M" w:date="2022-01-04T13:15:00Z">
        <w:r w:rsidDel="00B135B5">
          <w:rPr>
            <w:color w:val="000000"/>
          </w:rPr>
          <w:delText>1996</w:delText>
        </w:r>
      </w:del>
      <w:ins w:id="238" w:author="Diaz,Renata M" w:date="2022-01-04T13:15:00Z">
        <w:r w:rsidR="00B135B5">
          <w:rPr>
            <w:color w:val="000000"/>
          </w:rPr>
          <w:t>199</w:t>
        </w:r>
        <w:r w:rsidR="00B135B5">
          <w:rPr>
            <w:color w:val="000000"/>
          </w:rPr>
          <w:t>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(20-39%) to 68% (60-77%, contrast </w:t>
      </w:r>
      <w:r>
        <w:rPr>
          <w:i/>
          <w:color w:val="000000"/>
        </w:rPr>
        <w:t>p</w:t>
      </w:r>
      <w:r>
        <w:rPr>
          <w:color w:val="000000"/>
        </w:rPr>
        <w:t xml:space="preserve"> &lt; 0.001).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(70-75%) to 25% (22-28%,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12% (10-14%)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239" w:author="Diaz,Renata M" w:date="2022-01-03T16:03:00Z">
        <w:r w:rsidDel="0092315B">
          <w:rPr>
            <w:color w:val="000000"/>
          </w:rPr>
          <w:delText xml:space="preserve">energetic </w:delText>
        </w:r>
      </w:del>
      <w:r>
        <w:rPr>
          <w:color w:val="000000"/>
        </w:rPr>
        <w:t xml:space="preserve">compensation declined from an average of 55% (46-63%) to 22% (12-32%, contrast </w:t>
      </w:r>
      <w:r>
        <w:rPr>
          <w:i/>
          <w:color w:val="000000"/>
        </w:rPr>
        <w:t xml:space="preserve">p </w:t>
      </w:r>
      <w:r>
        <w:rPr>
          <w:color w:val="000000"/>
        </w:rPr>
        <w:t xml:space="preserve">&lt; 0.001), a level not significantly different from the 19% </w:t>
      </w:r>
      <w:r>
        <w:rPr>
          <w:color w:val="000000"/>
        </w:rPr>
        <w:lastRenderedPageBreak/>
        <w:t xml:space="preserve">(9-29%, contrast </w:t>
      </w:r>
      <w:r>
        <w:rPr>
          <w:i/>
          <w:color w:val="000000"/>
        </w:rPr>
        <w:t xml:space="preserve">p </w:t>
      </w:r>
      <w:r>
        <w:rPr>
          <w:color w:val="000000"/>
        </w:rPr>
        <w:t xml:space="preserve">= .9)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paradoxically, while the total </w:t>
      </w:r>
      <w:del w:id="240" w:author="Diaz,Renata M" w:date="2022-01-03T16:03:00Z">
        <w:r w:rsidDel="0092315B">
          <w:rPr>
            <w:color w:val="000000"/>
          </w:rPr>
          <w:delText xml:space="preserve">energy </w:delText>
        </w:r>
      </w:del>
      <w:ins w:id="241" w:author="Diaz,Renata M" w:date="2022-01-03T16:03:00Z">
        <w:r w:rsidR="0092315B">
          <w:rPr>
            <w:color w:val="000000"/>
          </w:rPr>
          <w:t xml:space="preserve">function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68% (60-77%) from </w:t>
      </w:r>
      <w:del w:id="242" w:author="Diaz,Renata M" w:date="2022-01-04T13:15:00Z">
        <w:r w:rsidDel="00B135B5">
          <w:rPr>
            <w:color w:val="000000"/>
          </w:rPr>
          <w:delText>1996</w:delText>
        </w:r>
      </w:del>
      <w:ins w:id="243" w:author="Diaz,Renata M" w:date="2022-01-04T13:15:00Z">
        <w:r w:rsidR="00B135B5">
          <w:rPr>
            <w:color w:val="000000"/>
          </w:rPr>
          <w:t>199</w:t>
        </w:r>
        <w:r w:rsidR="00B135B5">
          <w:rPr>
            <w:color w:val="000000"/>
          </w:rPr>
          <w:t>7</w:t>
        </w:r>
      </w:ins>
      <w:r>
        <w:rPr>
          <w:color w:val="000000"/>
        </w:rPr>
        <w:t xml:space="preserve">-2010 to 46% (37-56%, contrast </w:t>
      </w:r>
      <w:r>
        <w:rPr>
          <w:i/>
          <w:color w:val="000000"/>
        </w:rPr>
        <w:t xml:space="preserve">p </w:t>
      </w:r>
      <w:r>
        <w:rPr>
          <w:color w:val="000000"/>
        </w:rPr>
        <w:t xml:space="preserve">= 0.002) from 2010-2020, it remained higher than its average of 30% (20-39%, contrast </w:t>
      </w:r>
      <w:r>
        <w:rPr>
          <w:i/>
          <w:color w:val="000000"/>
        </w:rPr>
        <w:t xml:space="preserve">p </w:t>
      </w:r>
      <w:r>
        <w:rPr>
          <w:color w:val="000000"/>
        </w:rPr>
        <w:t>= 0.04) from 1988-</w:t>
      </w:r>
      <w:del w:id="244" w:author="Diaz,Renata M" w:date="2022-01-04T13:15:00Z">
        <w:r w:rsidDel="00B135B5">
          <w:rPr>
            <w:color w:val="000000"/>
          </w:rPr>
          <w:delText xml:space="preserve">1996 </w:delText>
        </w:r>
      </w:del>
      <w:ins w:id="245"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(Figure 1A). Over the course of the experiment, </w:t>
      </w:r>
      <w:del w:id="246" w:author="Diaz,Renata M" w:date="2022-01-04T13:13:00Z">
        <w:r w:rsidDel="005D56D2">
          <w:rPr>
            <w:color w:val="000000"/>
          </w:rPr>
          <w:delText xml:space="preserve">rodent </w:delText>
        </w:r>
      </w:del>
      <w:r>
        <w:rPr>
          <w:color w:val="000000"/>
        </w:rPr>
        <w:t>community composition shifted sitewide</w:t>
      </w:r>
      <w:del w:id="247" w:author="Diaz,Renata M" w:date="2022-01-04T13:13:00Z">
        <w:r w:rsidDel="005D56D2">
          <w:rPr>
            <w:color w:val="000000"/>
          </w:rPr>
          <w:delText>, such that i</w:delText>
        </w:r>
      </w:del>
      <w:ins w:id="248" w:author="Diaz,Renata M" w:date="2022-01-04T13:13:00Z">
        <w:r w:rsidR="005D56D2">
          <w:rPr>
            <w:color w:val="000000"/>
          </w:rPr>
          <w:t>. I</w:t>
        </w:r>
      </w:ins>
      <w:r>
        <w:rPr>
          <w:color w:val="000000"/>
        </w:rPr>
        <w:t xml:space="preserve">n later years, kangaroo rats </w:t>
      </w:r>
      <w:del w:id="249"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250" w:author="Diaz,Renata M" w:date="2022-01-04T13:15:00Z">
        <w:r w:rsidDel="00B135B5">
          <w:rPr>
            <w:color w:val="000000"/>
          </w:rPr>
          <w:delText>1996</w:delText>
        </w:r>
      </w:del>
      <w:ins w:id="251" w:author="Diaz,Renata M" w:date="2022-01-04T13:15:00Z">
        <w:r w:rsidR="00B135B5">
          <w:rPr>
            <w:color w:val="000000"/>
          </w:rPr>
          <w:t>199</w:t>
        </w:r>
        <w:r w:rsidR="00B135B5">
          <w:rPr>
            <w:color w:val="000000"/>
          </w:rPr>
          <w:t>7</w:t>
        </w:r>
      </w:ins>
      <w:r>
        <w:rPr>
          <w:color w:val="000000"/>
        </w:rPr>
        <w:t xml:space="preserve">, kangaroo rats accounted for 92% (90-94%) of </w:t>
      </w:r>
      <w:proofErr w:type="spellStart"/>
      <w:r>
        <w:rPr>
          <w:i/>
          <w:color w:val="000000"/>
        </w:rPr>
        <w:t>Etot</w:t>
      </w:r>
      <w:proofErr w:type="spellEnd"/>
      <w:r>
        <w:rPr>
          <w:i/>
          <w:color w:val="000000"/>
        </w:rPr>
        <w:t xml:space="preserve"> </w:t>
      </w:r>
      <w:r>
        <w:rPr>
          <w:color w:val="000000"/>
        </w:rPr>
        <w:t xml:space="preserve">on controls; </w:t>
      </w:r>
      <w:del w:id="252" w:author="Diaz,Renata M" w:date="2022-01-04T13:14:00Z">
        <w:r w:rsidDel="0000645B">
          <w:rPr>
            <w:color w:val="000000"/>
          </w:rPr>
          <w:delText>in later time periods</w:delText>
        </w:r>
      </w:del>
      <w:ins w:id="253" w:author="Diaz,Renata M" w:date="2022-01-04T13:14:00Z">
        <w:r w:rsidR="0000645B">
          <w:rPr>
            <w:color w:val="000000"/>
          </w:rPr>
          <w:t>after 199</w:t>
        </w:r>
      </w:ins>
      <w:ins w:id="254" w:author="Diaz,Renata M" w:date="2022-01-04T13:15:00Z">
        <w:r w:rsidR="00B135B5">
          <w:rPr>
            <w:color w:val="000000"/>
          </w:rPr>
          <w:t>7</w:t>
        </w:r>
      </w:ins>
      <w:r>
        <w:rPr>
          <w:color w:val="000000"/>
        </w:rPr>
        <w:t>, this dropped to an average of approximately 70% (1988-</w:t>
      </w:r>
      <w:del w:id="255" w:author="Diaz,Renata M" w:date="2022-01-04T13:15:00Z">
        <w:r w:rsidDel="00B135B5">
          <w:rPr>
            <w:color w:val="000000"/>
          </w:rPr>
          <w:delText xml:space="preserve">1996 </w:delText>
        </w:r>
      </w:del>
      <w:ins w:id="256"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compared to later time periods, </w:t>
      </w:r>
      <w:r>
        <w:rPr>
          <w:i/>
          <w:color w:val="000000"/>
        </w:rPr>
        <w:t xml:space="preserve">p </w:t>
      </w:r>
      <w:r>
        <w:rPr>
          <w:color w:val="000000"/>
        </w:rPr>
        <w:t xml:space="preserve">&lt; 0.001; 1996-2010 and 2020-2020 not significantly different, </w:t>
      </w:r>
      <w:r>
        <w:rPr>
          <w:i/>
          <w:color w:val="000000"/>
        </w:rPr>
        <w:t xml:space="preserve">p = </w:t>
      </w:r>
      <w:r>
        <w:rPr>
          <w:color w:val="000000"/>
        </w:rPr>
        <w:t xml:space="preserve">.86).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257" w:author="Diaz,Renata M" w:date="2022-01-04T13:15:00Z">
        <w:r w:rsidDel="00B135B5">
          <w:rPr>
            <w:color w:val="000000"/>
          </w:rPr>
          <w:delText>1996</w:delText>
        </w:r>
      </w:del>
      <w:ins w:id="258" w:author="Diaz,Renata M" w:date="2022-01-04T13:15:00Z">
        <w:r w:rsidR="00B135B5">
          <w:rPr>
            <w:color w:val="000000"/>
          </w:rPr>
          <w:t>199</w:t>
        </w:r>
        <w:r w:rsidR="00B135B5">
          <w:rPr>
            <w:color w:val="000000"/>
          </w:rPr>
          <w:t>7</w:t>
        </w:r>
      </w:ins>
      <w:r>
        <w:rPr>
          <w:color w:val="000000"/>
        </w:rPr>
        <w:t>, the total energy ratio was higher from 2010-2020 than it was from 1988-</w:t>
      </w:r>
      <w:del w:id="259" w:author="Diaz,Renata M" w:date="2022-01-04T13:15:00Z">
        <w:r w:rsidDel="00B135B5">
          <w:rPr>
            <w:color w:val="000000"/>
          </w:rPr>
          <w:delText xml:space="preserve">1996 </w:delText>
        </w:r>
      </w:del>
      <w:ins w:id="260"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 even though there was not a detectable difference between the two time periods in the proportion of lost energy being offset through </w:t>
      </w:r>
      <w:del w:id="261"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262" w:author="Diaz,Renata M" w:date="2022-01-04T13:15:00Z">
        <w:r w:rsidDel="00B135B5">
          <w:rPr>
            <w:color w:val="000000"/>
          </w:rPr>
          <w:delText xml:space="preserve">1996 </w:delText>
        </w:r>
      </w:del>
      <w:ins w:id="263"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was a clear and compelling </w:t>
      </w:r>
      <w:r>
        <w:t>instance</w:t>
      </w:r>
      <w:r>
        <w:rPr>
          <w:color w:val="000000"/>
        </w:rPr>
        <w:t xml:space="preserve"> of colonization from the regional species pool overcoming </w:t>
      </w:r>
      <w:ins w:id="264" w:author="Diaz,Renata M" w:date="2022-01-04T13:18:00Z">
        <w:r w:rsidR="008C730E">
          <w:rPr>
            <w:color w:val="000000"/>
          </w:rPr>
          <w:t>limitation</w:t>
        </w:r>
      </w:ins>
      <w:del w:id="265" w:author="Diaz,Renata M" w:date="2022-01-04T13:18:00Z">
        <w:r w:rsidDel="008C730E">
          <w:rPr>
            <w:color w:val="000000"/>
          </w:rPr>
          <w:delText>a</w:delText>
        </w:r>
      </w:del>
      <w:r>
        <w:rPr>
          <w:color w:val="000000"/>
        </w:rPr>
        <w:t xml:space="preserve"> </w:t>
      </w:r>
      <w:del w:id="266"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w:t>
      </w:r>
      <w:r>
        <w:rPr>
          <w:color w:val="000000"/>
        </w:rPr>
        <w:lastRenderedPageBreak/>
        <w:t>substantially</w:t>
      </w:r>
      <w:ins w:id="267" w:author="Diaz,Renata M" w:date="2022-01-03T17:19:00Z">
        <w:r w:rsidR="00F65D51">
          <w:rPr>
            <w:color w:val="000000"/>
          </w:rPr>
          <w:t>, but incompletely,</w:t>
        </w:r>
      </w:ins>
      <w:r>
        <w:rPr>
          <w:color w:val="000000"/>
        </w:rPr>
        <w:t xml:space="preserve"> restored community function</w:t>
      </w:r>
      <w:del w:id="268"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t xml:space="preserve">ceased to operate as a </w:t>
      </w:r>
      <w:ins w:id="269"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270"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t>
      </w:r>
      <w:proofErr w:type="spellStart"/>
      <w:r>
        <w:rPr>
          <w:color w:val="000000"/>
        </w:rPr>
        <w:t>Winakur</w:t>
      </w:r>
      <w:proofErr w:type="spellEnd"/>
      <w:r>
        <w:rPr>
          <w:color w:val="000000"/>
        </w:rPr>
        <w:t xml:space="preserve"> 1969; </w:t>
      </w:r>
      <w:proofErr w:type="spellStart"/>
      <w:r>
        <w:rPr>
          <w:color w:val="000000"/>
        </w:rPr>
        <w:t>M’Closkey</w:t>
      </w:r>
      <w:proofErr w:type="spellEnd"/>
      <w:r>
        <w:rPr>
          <w:color w:val="000000"/>
        </w:rPr>
        <w:t xml:space="preserve"> 1982; Price 1978).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271" w:author="Diaz,Renata M" w:date="2022-01-04T13:20:00Z">
        <w:r w:rsidDel="008C730E">
          <w:rPr>
            <w:color w:val="000000"/>
          </w:rPr>
          <w:delText>1996</w:delText>
        </w:r>
      </w:del>
      <w:ins w:id="272" w:author="Diaz,Renata M" w:date="2022-01-04T13:20:00Z">
        <w:r w:rsidR="008C730E">
          <w:rPr>
            <w:color w:val="000000"/>
          </w:rPr>
          <w:t>199</w:t>
        </w:r>
        <w:r w:rsidR="008C730E">
          <w:rPr>
            <w:color w:val="000000"/>
          </w:rPr>
          <w:t>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273"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274" w:author="Diaz,Renata M" w:date="2022-01-04T13:22:00Z">
        <w:r w:rsidR="008C730E">
          <w:rPr>
            <w:color w:val="000000"/>
          </w:rPr>
          <w:t xml:space="preserve">, and in </w:t>
        </w:r>
      </w:ins>
      <w:del w:id="275" w:author="Diaz,Renata M" w:date="2022-01-04T13:21:00Z">
        <w:r w:rsidDel="008C730E">
          <w:rPr>
            <w:color w:val="000000"/>
          </w:rPr>
          <w:delText xml:space="preserve"> (Appendix 2; Christensen et al. 2018). In </w:delText>
        </w:r>
      </w:del>
      <w:r>
        <w:rPr>
          <w:color w:val="000000"/>
        </w:rPr>
        <w:t xml:space="preserve">the decade </w:t>
      </w:r>
      <w:del w:id="276" w:author="Diaz,Renata M" w:date="2022-01-04T13:22:00Z">
        <w:r w:rsidDel="008C730E">
          <w:delText>after</w:delText>
        </w:r>
      </w:del>
      <w:ins w:id="277" w:author="Diaz,Renata M" w:date="2022-01-04T13:22:00Z">
        <w:r w:rsidR="008C730E">
          <w:t>following</w:t>
        </w:r>
      </w:ins>
      <w:r>
        <w:rPr>
          <w:color w:val="000000"/>
        </w:rPr>
        <w:t xml:space="preserve">, the site experienced two long and severe droughts </w:t>
      </w:r>
      <w:del w:id="278"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279" w:author="Diaz,Renata M" w:date="2022-01-04T13:21:00Z">
        <w:r w:rsidDel="008C730E">
          <w:rPr>
            <w:color w:val="000000"/>
          </w:rPr>
          <w:delText xml:space="preserve">reorganization </w:delText>
        </w:r>
      </w:del>
      <w:ins w:id="280" w:author="Diaz,Renata M" w:date="2022-01-04T13:21:00Z">
        <w:r w:rsidR="008C730E">
          <w:rPr>
            <w:color w:val="000000"/>
          </w:rPr>
          <w:t>shift</w:t>
        </w:r>
        <w:r w:rsidR="008C730E">
          <w:rPr>
            <w:color w:val="000000"/>
          </w:rPr>
          <w:t xml:space="preserve"> </w:t>
        </w:r>
      </w:ins>
      <w:r>
        <w:rPr>
          <w:color w:val="000000"/>
        </w:rPr>
        <w:t xml:space="preserve">tracking longer-term habitat </w:t>
      </w:r>
      <w:del w:id="281" w:author="Diaz,Renata M" w:date="2022-01-04T13:21:00Z">
        <w:r w:rsidDel="008C730E">
          <w:rPr>
            <w:color w:val="000000"/>
          </w:rPr>
          <w:delText xml:space="preserve">shifts </w:delText>
        </w:r>
      </w:del>
      <w:ins w:id="282" w:author="Diaz,Renata M" w:date="2022-01-04T13:21:00Z">
        <w:r w:rsidR="008C730E">
          <w:rPr>
            <w:color w:val="000000"/>
          </w:rPr>
          <w:t>trends</w:t>
        </w:r>
        <w:r w:rsidR="008C730E">
          <w:rPr>
            <w:color w:val="000000"/>
          </w:rPr>
          <w:t xml:space="preserve"> </w:t>
        </w:r>
      </w:ins>
      <w:r>
        <w:rPr>
          <w:color w:val="000000"/>
        </w:rPr>
        <w:t xml:space="preserve">(Thibault 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balieyi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283"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w:t>
      </w:r>
      <w:r>
        <w:rPr>
          <w:color w:val="000000"/>
        </w:rPr>
        <w:lastRenderedPageBreak/>
        <w:t xml:space="preserve">overall impact of kangaroo rat removal on </w:t>
      </w:r>
      <w:proofErr w:type="spellStart"/>
      <w:r>
        <w:rPr>
          <w:i/>
          <w:color w:val="000000"/>
        </w:rPr>
        <w:t>Etot</w:t>
      </w:r>
      <w:proofErr w:type="spellEnd"/>
      <w:r>
        <w:rPr>
          <w:iCs/>
          <w:color w:val="000000"/>
        </w:rPr>
        <w:t xml:space="preserve">. </w:t>
      </w:r>
      <w:del w:id="284" w:author="Diaz,Renata M" w:date="2022-01-04T13:22:00Z">
        <w:r w:rsidDel="00142519">
          <w:rPr>
            <w:iCs/>
            <w:color w:val="000000"/>
          </w:rPr>
          <w:delText xml:space="preserve">Specifically, </w:delText>
        </w:r>
      </w:del>
      <w:ins w:id="285" w:author="Diaz,Renata M" w:date="2022-01-04T13:23:00Z">
        <w:r w:rsidR="00622B1D">
          <w:rPr>
            <w:iCs/>
            <w:color w:val="000000"/>
          </w:rPr>
          <w:t>Since 2010, a</w:t>
        </w:r>
      </w:ins>
      <w:del w:id="286"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t>exclosure</w:t>
      </w:r>
      <w:proofErr w:type="spellEnd"/>
      <w:r w:rsidR="005B1DA0">
        <w:rPr>
          <w:iCs/>
          <w:color w:val="000000"/>
        </w:rPr>
        <w:t xml:space="preserve"> plots relative to control plots declined coinciding with the breakdown in compensation 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287" w:author="Diaz,Renata M" w:date="2022-01-04T13:16:00Z">
        <w:r w:rsidR="00B135B5">
          <w:rPr>
            <w:color w:val="000000"/>
          </w:rPr>
          <w:t>7</w:t>
        </w:r>
      </w:ins>
      <w:del w:id="288"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289"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290" w:author="Diaz,Renata M" w:date="2022-01-04T13:23:00Z">
        <w:r w:rsidR="009C0045" w:rsidDel="00622B1D">
          <w:rPr>
            <w:iCs/>
            <w:color w:val="000000"/>
          </w:rPr>
          <w:delText xml:space="preserve">approximated </w:delText>
        </w:r>
      </w:del>
      <w:ins w:id="291" w:author="Diaz,Renata M" w:date="2022-01-04T13:23:00Z">
        <w:r w:rsidR="00622B1D">
          <w:rPr>
            <w:iCs/>
            <w:color w:val="000000"/>
          </w:rPr>
          <w:t>was not greater than</w:t>
        </w:r>
        <w:r w:rsidR="00622B1D">
          <w:rPr>
            <w:iCs/>
            <w:color w:val="000000"/>
          </w:rPr>
          <w:t xml:space="preserve"> </w:t>
        </w:r>
      </w:ins>
      <w:r w:rsidR="009C0045">
        <w:rPr>
          <w:iCs/>
          <w:color w:val="000000"/>
        </w:rPr>
        <w:t>pre-</w:t>
      </w:r>
      <w:del w:id="292" w:author="Diaz,Renata M" w:date="2022-01-04T13:16:00Z">
        <w:r w:rsidR="00DD26E2" w:rsidDel="00B135B5">
          <w:rPr>
            <w:iCs/>
            <w:color w:val="000000"/>
          </w:rPr>
          <w:delText>1996</w:delText>
        </w:r>
        <w:r w:rsidR="009C0045" w:rsidDel="00B135B5">
          <w:rPr>
            <w:iCs/>
            <w:color w:val="000000"/>
          </w:rPr>
          <w:delText xml:space="preserve"> </w:delText>
        </w:r>
      </w:del>
      <w:ins w:id="293" w:author="Diaz,Renata M" w:date="2022-01-04T13:16:00Z">
        <w:r w:rsidR="00B135B5">
          <w:rPr>
            <w:iCs/>
            <w:color w:val="000000"/>
          </w:rPr>
          <w:t>199</w:t>
        </w:r>
        <w:r w:rsidR="00B135B5">
          <w:rPr>
            <w:iCs/>
            <w:color w:val="000000"/>
          </w:rPr>
          <w:t>7</w:t>
        </w:r>
        <w:r w:rsidR="00B135B5">
          <w:rPr>
            <w:iCs/>
            <w:color w:val="000000"/>
          </w:rPr>
          <w:t xml:space="preserve">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294" w:author="Diaz,Renata M" w:date="2022-01-04T13:16:00Z">
        <w:r w:rsidR="00DD26E2" w:rsidDel="00B135B5">
          <w:rPr>
            <w:color w:val="000000"/>
          </w:rPr>
          <w:delText>1996</w:delText>
        </w:r>
      </w:del>
      <w:ins w:id="295" w:author="Diaz,Renata M" w:date="2022-01-04T13:16:00Z">
        <w:r w:rsidR="00B135B5">
          <w:rPr>
            <w:color w:val="000000"/>
          </w:rPr>
          <w:t>199</w:t>
        </w:r>
        <w:r w:rsidR="00B135B5">
          <w:rPr>
            <w:color w:val="000000"/>
          </w:rPr>
          <w:t>7</w:t>
        </w:r>
      </w:ins>
      <w:r w:rsidR="009C0045">
        <w:rPr>
          <w:color w:val="000000"/>
        </w:rPr>
        <w:t xml:space="preserve">, their removal had a smaller impact on community function – even though there was not an increase in the degree to which small granivores compensated for their absence. In fact, the </w:t>
      </w:r>
      <w:del w:id="296" w:author="Diaz,Renata M" w:date="2022-01-04T13:24:00Z">
        <w:r w:rsidR="009C0045" w:rsidDel="00622B1D">
          <w:rPr>
            <w:color w:val="000000"/>
          </w:rPr>
          <w:delText>relatively consistent</w:delText>
        </w:r>
      </w:del>
      <w:ins w:id="297"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298"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299"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00"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01"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02" w:author="Diaz,Renata M" w:date="2022-01-04T13:27:00Z">
        <w:r w:rsidR="00FB439A" w:rsidDel="009B625F">
          <w:rPr>
            <w:color w:val="000000"/>
          </w:rPr>
          <w:delText xml:space="preserve"> the</w:delText>
        </w:r>
      </w:del>
      <w:r w:rsidR="00FB439A">
        <w:rPr>
          <w:color w:val="000000"/>
        </w:rPr>
        <w:t xml:space="preserve"> </w:t>
      </w:r>
      <w:del w:id="303"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04" w:author="Diaz,Renata M" w:date="2022-01-04T13:27:00Z">
        <w:r w:rsidR="00FB439A" w:rsidDel="009B625F">
          <w:rPr>
            <w:color w:val="000000"/>
          </w:rPr>
          <w:delText>shifted</w:delText>
        </w:r>
      </w:del>
      <w:ins w:id="305"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06"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07" w:author="Diaz,Renata M" w:date="2022-01-04T13:28:00Z">
        <w:r w:rsidR="00FB439A" w:rsidDel="009B625F">
          <w:rPr>
            <w:color w:val="000000"/>
          </w:rPr>
          <w:delText xml:space="preserve">the remaining </w:delText>
        </w:r>
      </w:del>
      <w:r w:rsidR="00FB439A">
        <w:rPr>
          <w:color w:val="000000"/>
        </w:rPr>
        <w:t>open areas</w:t>
      </w:r>
      <w:ins w:id="308" w:author="Diaz,Renata M" w:date="2022-01-04T13:47:00Z">
        <w:r w:rsidR="008630AA">
          <w:rPr>
            <w:color w:val="000000"/>
          </w:rPr>
          <w:t xml:space="preserve">, </w:t>
        </w:r>
      </w:ins>
      <w:del w:id="309" w:author="Diaz,Renata M" w:date="2022-01-04T13:47:00Z">
        <w:r w:rsidR="001C6184" w:rsidDel="008630AA">
          <w:rPr>
            <w:color w:val="000000"/>
          </w:rPr>
          <w:delText xml:space="preserve"> – resources that</w:delText>
        </w:r>
      </w:del>
      <w:ins w:id="310" w:author="Diaz,Renata M" w:date="2022-01-04T13:47:00Z">
        <w:r w:rsidR="008630AA">
          <w:rPr>
            <w:color w:val="000000"/>
          </w:rPr>
          <w:t>which</w:t>
        </w:r>
      </w:ins>
      <w:r w:rsidR="00FB439A">
        <w:rPr>
          <w:color w:val="000000"/>
        </w:rPr>
        <w:t xml:space="preserve"> would have remained inaccessible to smaller granivores</w:t>
      </w:r>
      <w:ins w:id="311"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312"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w:t>
      </w:r>
      <w:r w:rsidR="003C702C">
        <w:rPr>
          <w:color w:val="000000"/>
        </w:rPr>
        <w:lastRenderedPageBreak/>
        <w:t xml:space="preserve">and consistent niche partitioning, contrasts with the temporary compensatory dynamic driven by 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Although changes in the overall effect of species loss are sometimes treated interchangeably with compensation (</w:t>
      </w:r>
      <w:proofErr w:type="gramStart"/>
      <w:r w:rsidR="003C702C">
        <w:rPr>
          <w:color w:val="000000"/>
        </w:rPr>
        <w:t>e.g.</w:t>
      </w:r>
      <w:proofErr w:type="gramEnd"/>
      <w:r w:rsidR="003C702C">
        <w:rPr>
          <w:color w:val="000000"/>
        </w:rPr>
        <w:t xml:space="preserve"> Ernest and Brown 2001 compared to Thibault et al. 2010</w:t>
      </w:r>
      <w:del w:id="313" w:author="Diaz,Renata M" w:date="2022-01-04T13:47:00Z">
        <w:r w:rsidR="003C702C" w:rsidDel="008630AA">
          <w:rPr>
            <w:color w:val="000000"/>
          </w:rPr>
          <w:delText>, Bledsoe and Ernest 2019</w:delText>
        </w:r>
      </w:del>
      <w:r w:rsidR="003C702C">
        <w:rPr>
          <w:color w:val="000000"/>
        </w:rPr>
        <w:t xml:space="preserve">), </w:t>
      </w:r>
      <w:del w:id="314"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15" w:author="Diaz,Renata M" w:date="2022-01-04T13:29:00Z">
        <w:r w:rsidR="00D57455">
          <w:rPr>
            <w:color w:val="000000"/>
          </w:rPr>
          <w:t xml:space="preserve">, </w:t>
        </w:r>
      </w:ins>
      <w:del w:id="316"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317" w:author="Diaz,Renata M" w:date="2022-01-04T13:29:00Z">
        <w:r w:rsidR="00340635" w:rsidDel="00D57455">
          <w:rPr>
            <w:color w:val="000000"/>
          </w:rPr>
          <w:delText xml:space="preserve">potentially </w:delText>
        </w:r>
      </w:del>
      <w:r w:rsidR="00340635">
        <w:rPr>
          <w:color w:val="000000"/>
        </w:rPr>
        <w:t xml:space="preserve">counterintuitive </w:t>
      </w:r>
      <w:del w:id="318" w:author="Diaz,Renata M" w:date="2022-01-04T13:29:00Z">
        <w:r w:rsidR="00340635" w:rsidDel="00D57455">
          <w:rPr>
            <w:color w:val="000000"/>
          </w:rPr>
          <w:delText xml:space="preserve">outcomes </w:delText>
        </w:r>
      </w:del>
      <w:ins w:id="319" w:author="Diaz,Renata M" w:date="2022-01-04T13:29:00Z">
        <w:r w:rsidR="00D57455">
          <w:rPr>
            <w:color w:val="000000"/>
          </w:rPr>
          <w:t>impacts</w:t>
        </w:r>
        <w:r w:rsidR="00D57455">
          <w:rPr>
            <w:color w:val="000000"/>
          </w:rPr>
          <w:t xml:space="preserve"> </w:t>
        </w:r>
        <w:r w:rsidR="00D57455">
          <w:rPr>
            <w:color w:val="000000"/>
          </w:rPr>
          <w:t>on</w:t>
        </w:r>
      </w:ins>
      <w:del w:id="320" w:author="Diaz,Renata M" w:date="2022-01-04T13:29:00Z">
        <w:r w:rsidR="00340635" w:rsidDel="00D57455">
          <w:rPr>
            <w:color w:val="000000"/>
          </w:rPr>
          <w:delText>for</w:delText>
        </w:r>
      </w:del>
      <w:r w:rsidR="00340635">
        <w:rPr>
          <w:color w:val="000000"/>
        </w:rPr>
        <w:t xml:space="preserve"> community</w:t>
      </w:r>
      <w:del w:id="321"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322" w:author="Diaz,Renata M" w:date="2022-01-04T13:45:00Z">
        <w:r w:rsidDel="00431529">
          <w:rPr>
            <w:color w:val="000000"/>
          </w:rPr>
          <w:delText>see also</w:delText>
        </w:r>
      </w:del>
      <w:ins w:id="323" w:author="Diaz,Renata M" w:date="2022-01-04T13:45:00Z">
        <w:r w:rsidR="00431529">
          <w:rPr>
            <w:color w:val="000000"/>
          </w:rPr>
          <w:t>c.f.</w:t>
        </w:r>
      </w:ins>
      <w:r>
        <w:rPr>
          <w:color w:val="000000"/>
        </w:rPr>
        <w:t xml:space="preserve"> </w:t>
      </w:r>
      <w:proofErr w:type="spellStart"/>
      <w:r>
        <w:rPr>
          <w:color w:val="000000"/>
        </w:rPr>
        <w:t>Leibold</w:t>
      </w:r>
      <w:proofErr w:type="spellEnd"/>
      <w:r>
        <w:rPr>
          <w:color w:val="000000"/>
        </w:rPr>
        <w:t xml:space="preserve"> et al. 2017). Although </w:t>
      </w:r>
      <w:ins w:id="324" w:author="Diaz,Renata M" w:date="2022-01-04T13:35:00Z">
        <w:r w:rsidR="004D08C7">
          <w:rPr>
            <w:color w:val="000000"/>
          </w:rPr>
          <w:t xml:space="preserve">a single </w:t>
        </w:r>
      </w:ins>
      <w:del w:id="325" w:author="Diaz,Renata M" w:date="2022-01-04T13:34:00Z">
        <w:r w:rsidDel="004D08C7">
          <w:rPr>
            <w:color w:val="000000"/>
          </w:rPr>
          <w:delText xml:space="preserve">a single </w:delText>
        </w:r>
      </w:del>
      <w:r>
        <w:rPr>
          <w:color w:val="000000"/>
        </w:rPr>
        <w:t xml:space="preserve">colonization event may </w:t>
      </w:r>
      <w:del w:id="326"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327" w:author="Diaz,Renata M" w:date="2022-01-04T13:35:00Z">
        <w:r w:rsidDel="004D08C7">
          <w:rPr>
            <w:color w:val="000000"/>
          </w:rPr>
          <w:delText>fluctuate</w:delText>
        </w:r>
      </w:del>
      <w:ins w:id="328" w:author="Diaz,Renata M" w:date="2022-01-04T13:35:00Z">
        <w:r w:rsidR="004D08C7">
          <w:rPr>
            <w:color w:val="000000"/>
          </w:rPr>
          <w:t>shift</w:t>
        </w:r>
      </w:ins>
      <w:r>
        <w:rPr>
          <w:color w:val="000000"/>
        </w:rPr>
        <w:t xml:space="preserve">, species that </w:t>
      </w:r>
      <w:ins w:id="329" w:author="Diaz,Renata M" w:date="2022-01-04T13:45:00Z">
        <w:r w:rsidR="00431529">
          <w:rPr>
            <w:color w:val="000000"/>
          </w:rPr>
          <w:t xml:space="preserve">once </w:t>
        </w:r>
      </w:ins>
      <w:del w:id="330" w:author="Diaz,Renata M" w:date="2022-01-04T13:35:00Z">
        <w:r w:rsidDel="004D08C7">
          <w:rPr>
            <w:color w:val="000000"/>
          </w:rPr>
          <w:delText>are capable of compens</w:delText>
        </w:r>
        <w:r w:rsidDel="004D08C7">
          <w:delText>ating</w:delText>
        </w:r>
      </w:del>
      <w:ins w:id="331" w:author="Diaz,Renata M" w:date="2022-01-04T13:35:00Z">
        <w:r w:rsidR="004D08C7">
          <w:rPr>
            <w:color w:val="000000"/>
          </w:rPr>
          <w:t>compensate</w:t>
        </w:r>
      </w:ins>
      <w:ins w:id="332" w:author="Diaz,Renata M" w:date="2022-01-04T13:45:00Z">
        <w:r w:rsidR="00431529">
          <w:rPr>
            <w:color w:val="000000"/>
          </w:rPr>
          <w:t>d</w:t>
        </w:r>
      </w:ins>
      <w:r>
        <w:rPr>
          <w:color w:val="000000"/>
        </w:rPr>
        <w:t xml:space="preserve"> </w:t>
      </w:r>
      <w:del w:id="333" w:author="Diaz,Renata M" w:date="2022-01-04T13:45:00Z">
        <w:r w:rsidDel="00431529">
          <w:rPr>
            <w:color w:val="000000"/>
          </w:rPr>
          <w:delText xml:space="preserve">under some conditions </w:delText>
        </w:r>
      </w:del>
      <w:r>
        <w:rPr>
          <w:color w:val="000000"/>
        </w:rPr>
        <w:t>may no longer perform that function</w:t>
      </w:r>
      <w:ins w:id="334"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335"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336"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337" w:author="Diaz,Renata M" w:date="2022-01-04T13:31:00Z">
        <w:r w:rsidR="00A04084">
          <w:rPr>
            <w:color w:val="000000"/>
          </w:rPr>
          <w:t xml:space="preserve"> rates, and the diversity and</w:t>
        </w:r>
      </w:ins>
      <w:del w:id="338" w:author="Diaz,Renata M" w:date="2022-01-04T13:31:00Z">
        <w:r w:rsidDel="00A04084">
          <w:rPr>
            <w:color w:val="000000"/>
          </w:rPr>
          <w:delText xml:space="preserve"> rates and the</w:delText>
        </w:r>
      </w:del>
      <w:r>
        <w:rPr>
          <w:color w:val="000000"/>
        </w:rPr>
        <w:t xml:space="preserve"> composition of regional species pools, </w:t>
      </w:r>
      <w:del w:id="339" w:author="Diaz,Renata M" w:date="2022-01-04T13:31:00Z">
        <w:r w:rsidDel="00A04084">
          <w:rPr>
            <w:color w:val="000000"/>
          </w:rPr>
          <w:delText>repeated colonization events tracking changing condi</w:delText>
        </w:r>
        <w:r w:rsidDel="00A04084">
          <w:delText>tions</w:delText>
        </w:r>
      </w:del>
      <w:ins w:id="340"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341" w:author="Diaz,Renata M" w:date="2022-01-04T13:46:00Z">
        <w:r w:rsidDel="00EA0650">
          <w:rPr>
            <w:color w:val="000000"/>
          </w:rPr>
          <w:delText>lag between the initiation of the experiment and</w:delText>
        </w:r>
      </w:del>
      <w:ins w:id="342" w:author="Diaz,Renata M" w:date="2022-01-04T13:46:00Z">
        <w:r w:rsidR="00EA0650">
          <w:rPr>
            <w:color w:val="000000"/>
          </w:rPr>
          <w:t>delay in</w:t>
        </w:r>
      </w:ins>
      <w:r>
        <w:rPr>
          <w:color w:val="000000"/>
        </w:rPr>
        <w:t xml:space="preserve"> </w:t>
      </w:r>
      <w:del w:id="343" w:author="Diaz,Renata M" w:date="2022-01-04T13:32:00Z">
        <w:r w:rsidDel="007F592B">
          <w:rPr>
            <w:color w:val="000000"/>
          </w:rPr>
          <w:delText xml:space="preserve">the beginning of energetic </w:delText>
        </w:r>
      </w:del>
      <w:ins w:id="344" w:author="Diaz,Renata M" w:date="2022-01-04T13:32:00Z">
        <w:r w:rsidR="005F676B">
          <w:rPr>
            <w:color w:val="000000"/>
          </w:rPr>
          <w:t>the</w:t>
        </w:r>
        <w:r w:rsidR="007F592B">
          <w:rPr>
            <w:color w:val="000000"/>
          </w:rPr>
          <w:t xml:space="preserve"> </w:t>
        </w:r>
      </w:ins>
      <w:ins w:id="345" w:author="Diaz,Renata M" w:date="2022-01-04T13:33:00Z">
        <w:r w:rsidR="0056057E">
          <w:rPr>
            <w:color w:val="000000"/>
          </w:rPr>
          <w:t xml:space="preserve">temporary </w:t>
        </w:r>
      </w:ins>
      <w:del w:id="346" w:author="Diaz,Renata M" w:date="2022-01-04T13:32:00Z">
        <w:r w:rsidDel="005F676B">
          <w:rPr>
            <w:color w:val="000000"/>
          </w:rPr>
          <w:delText xml:space="preserve">compensation </w:delText>
        </w:r>
      </w:del>
      <w:ins w:id="347" w:author="Diaz,Renata M" w:date="2022-01-04T13:32:00Z">
        <w:r w:rsidR="005F676B">
          <w:rPr>
            <w:color w:val="000000"/>
          </w:rPr>
          <w:t>compensat</w:t>
        </w:r>
        <w:r w:rsidR="005F676B">
          <w:rPr>
            <w:color w:val="000000"/>
          </w:rPr>
          <w:t>ory response</w:t>
        </w:r>
        <w:r w:rsidR="005F676B">
          <w:rPr>
            <w:color w:val="000000"/>
          </w:rPr>
          <w:t xml:space="preserv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348" w:author="Diaz,Renata M" w:date="2022-01-04T13:32:00Z">
        <w:r w:rsidDel="0056057E">
          <w:rPr>
            <w:color w:val="000000"/>
          </w:rPr>
          <w:delText xml:space="preserve">another </w:delText>
        </w:r>
      </w:del>
      <w:ins w:id="349" w:author="Diaz,Renata M" w:date="2022-01-04T13:32:00Z">
        <w:r w:rsidR="0056057E">
          <w:rPr>
            <w:color w:val="000000"/>
          </w:rPr>
          <w:t>a new</w:t>
        </w:r>
        <w:r w:rsidR="0056057E">
          <w:rPr>
            <w:color w:val="000000"/>
          </w:rPr>
          <w:t xml:space="preserve"> </w:t>
        </w:r>
      </w:ins>
      <w:r>
        <w:rPr>
          <w:color w:val="000000"/>
        </w:rPr>
        <w:t xml:space="preserve">species capable of compensating for kangaroo rats, and better-suited to conditions at the site since 2010, could </w:t>
      </w:r>
      <w:del w:id="350" w:author="Diaz,Renata M" w:date="2022-01-04T13:33:00Z">
        <w:r w:rsidDel="0056057E">
          <w:rPr>
            <w:color w:val="000000"/>
          </w:rPr>
          <w:delText xml:space="preserve">colonize the site and </w:delText>
        </w:r>
      </w:del>
      <w:r>
        <w:rPr>
          <w:color w:val="000000"/>
        </w:rPr>
        <w:t>restore compensation</w:t>
      </w:r>
      <w:ins w:id="351" w:author="Diaz,Renata M" w:date="2022-01-04T13:33:00Z">
        <w:r w:rsidR="0056057E">
          <w:rPr>
            <w:color w:val="000000"/>
          </w:rPr>
          <w:t xml:space="preserve"> under present conditions</w:t>
        </w:r>
      </w:ins>
      <w:r>
        <w:rPr>
          <w:color w:val="000000"/>
        </w:rPr>
        <w:t xml:space="preserve"> – but it is unclear whether </w:t>
      </w:r>
      <w:del w:id="352" w:author="Diaz,Renata M" w:date="2022-01-04T13:36:00Z">
        <w:r w:rsidDel="00F642A7">
          <w:rPr>
            <w:color w:val="000000"/>
          </w:rPr>
          <w:delText>such a</w:delText>
        </w:r>
      </w:del>
      <w:ins w:id="353" w:author="Diaz,Renata M" w:date="2022-01-04T13:36:00Z">
        <w:r w:rsidR="00F642A7">
          <w:rPr>
            <w:color w:val="000000"/>
          </w:rPr>
          <w:t>this</w:t>
        </w:r>
      </w:ins>
      <w:r>
        <w:rPr>
          <w:color w:val="000000"/>
        </w:rPr>
        <w:t xml:space="preserve"> species exists or </w:t>
      </w:r>
      <w:del w:id="354" w:author="Diaz,Renata M" w:date="2022-01-04T13:36:00Z">
        <w:r w:rsidDel="00F642A7">
          <w:rPr>
            <w:color w:val="000000"/>
          </w:rPr>
          <w:delText>how long it might take for it to</w:delText>
        </w:r>
      </w:del>
      <w:ins w:id="355" w:author="Diaz,Renata M" w:date="2022-01-04T13:36:00Z">
        <w:r w:rsidR="00F642A7">
          <w:rPr>
            <w:color w:val="000000"/>
          </w:rPr>
          <w:t>if it can</w:t>
        </w:r>
      </w:ins>
      <w:r>
        <w:rPr>
          <w:color w:val="000000"/>
        </w:rPr>
        <w:t xml:space="preserve"> disperse to th</w:t>
      </w:r>
      <w:ins w:id="356" w:author="Diaz,Renata M" w:date="2022-01-04T13:36:00Z">
        <w:r w:rsidR="005B7709">
          <w:rPr>
            <w:color w:val="000000"/>
          </w:rPr>
          <w:t>is</w:t>
        </w:r>
      </w:ins>
      <w:del w:id="357" w:author="Diaz,Renata M" w:date="2022-01-04T13:36:00Z">
        <w:r w:rsidDel="005B7709">
          <w:rPr>
            <w:color w:val="000000"/>
          </w:rPr>
          <w:delText>e</w:delText>
        </w:r>
      </w:del>
      <w:r>
        <w:rPr>
          <w:color w:val="000000"/>
        </w:rPr>
        <w:t xml:space="preserve"> site. </w:t>
      </w:r>
      <w:del w:id="358" w:author="Diaz,Renata M" w:date="2022-01-04T13:34:00Z">
        <w:r w:rsidDel="0056057E">
          <w:rPr>
            <w:color w:val="000000"/>
          </w:rPr>
          <w:delText xml:space="preserve">More </w:delText>
        </w:r>
        <w:r w:rsidDel="0056057E">
          <w:delText>generally</w:delText>
        </w:r>
        <w:r w:rsidDel="0056057E">
          <w:rPr>
            <w:color w:val="000000"/>
          </w:rPr>
          <w:delText>, as</w:delText>
        </w:r>
      </w:del>
      <w:ins w:id="359" w:author="Diaz,Renata M" w:date="2022-01-04T13:34:00Z">
        <w:r w:rsidR="0056057E">
          <w:rPr>
            <w:color w:val="000000"/>
          </w:rPr>
          <w:t>As</w:t>
        </w:r>
      </w:ins>
      <w:r>
        <w:rPr>
          <w:color w:val="000000"/>
        </w:rPr>
        <w:t xml:space="preserve"> ecosystems globally undergo reductions in habitat connectivity and regional beta diversity, and </w:t>
      </w:r>
      <w:del w:id="360" w:author="Diaz,Renata M" w:date="2022-01-04T13:36:00Z">
        <w:r w:rsidDel="00F27EA8">
          <w:rPr>
            <w:color w:val="000000"/>
          </w:rPr>
          <w:lastRenderedPageBreak/>
          <w:delText>move into</w:delText>
        </w:r>
      </w:del>
      <w:ins w:id="361" w:author="Diaz,Renata M" w:date="2022-01-04T13:36:00Z">
        <w:r w:rsidR="00F27EA8">
          <w:rPr>
            <w:color w:val="000000"/>
          </w:rPr>
          <w:t>enter</w:t>
        </w:r>
      </w:ins>
      <w:r>
        <w:rPr>
          <w:color w:val="000000"/>
        </w:rPr>
        <w:t xml:space="preserve"> novel climatic spaces, maintenance of community function </w:t>
      </w:r>
      <w:del w:id="362" w:author="Diaz,Renata M" w:date="2022-01-04T13:36:00Z">
        <w:r w:rsidDel="002B1EF0">
          <w:delText>through</w:delText>
        </w:r>
        <w:r w:rsidDel="002B1EF0">
          <w:rPr>
            <w:color w:val="000000"/>
          </w:rPr>
          <w:delText xml:space="preserve"> </w:delText>
        </w:r>
      </w:del>
      <w:ins w:id="363" w:author="Diaz,Renata M" w:date="2022-01-04T13:36:00Z">
        <w:r w:rsidR="002B1EF0">
          <w:t>via</w:t>
        </w:r>
        <w:r w:rsidR="002B1EF0">
          <w:rPr>
            <w:color w:val="000000"/>
          </w:rPr>
          <w:t xml:space="preserve"> </w:t>
        </w:r>
      </w:ins>
      <w:r>
        <w:t>functional redundancy</w:t>
      </w:r>
      <w:r>
        <w:rPr>
          <w:color w:val="000000"/>
        </w:rPr>
        <w:t xml:space="preserve"> may </w:t>
      </w:r>
      <w:del w:id="364" w:author="Diaz,Renata M" w:date="2022-01-04T13:36:00Z">
        <w:r w:rsidDel="002B1EF0">
          <w:rPr>
            <w:color w:val="000000"/>
          </w:rPr>
          <w:delText xml:space="preserve">become </w:delText>
        </w:r>
      </w:del>
      <w:ins w:id="365" w:author="Diaz,Renata M" w:date="2022-01-04T13:36:00Z">
        <w:r w:rsidR="002B1EF0">
          <w:rPr>
            <w:color w:val="000000"/>
          </w:rPr>
          <w:t>grow</w:t>
        </w:r>
        <w:r w:rsidR="002B1EF0">
          <w:rPr>
            <w:color w:val="000000"/>
          </w:rPr>
          <w:t xml:space="preserve">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EF8AEC" w:rsidR="0014228D" w:rsidRDefault="004D2FE6">
      <w:pPr>
        <w:pBdr>
          <w:top w:val="nil"/>
          <w:left w:val="nil"/>
          <w:bottom w:val="nil"/>
          <w:right w:val="nil"/>
          <w:between w:val="nil"/>
        </w:pBdr>
        <w:ind w:firstLine="720"/>
        <w:rPr>
          <w:color w:val="000000"/>
        </w:rPr>
      </w:pPr>
      <w:r>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366" w:author="Diaz,Renata M" w:date="2022-01-04T13:50:00Z">
        <w:r w:rsidDel="0072312D">
          <w:rPr>
            <w:color w:val="000000"/>
          </w:rPr>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367" w:author="Diaz,Renata M" w:date="2022-01-04T13:50:00Z">
        <w:r w:rsidDel="0072312D">
          <w:rPr>
            <w:color w:val="000000"/>
          </w:rPr>
          <w:delText xml:space="preserve">through </w:delText>
        </w:r>
      </w:del>
      <w:ins w:id="368" w:author="Diaz,Renata M" w:date="2022-01-04T13:50:00Z">
        <w:r w:rsidR="0072312D">
          <w:rPr>
            <w:color w:val="000000"/>
          </w:rPr>
          <w:t>via</w:t>
        </w:r>
        <w:r w:rsidR="0072312D">
          <w:rPr>
            <w:color w:val="000000"/>
          </w:rPr>
          <w:t xml:space="preserve"> </w:t>
        </w:r>
      </w:ins>
      <w:r>
        <w:rPr>
          <w:color w:val="000000"/>
        </w:rPr>
        <w:t>species loss should immediately be taken up by other species. This is not consistent with the</w:t>
      </w:r>
      <w:r>
        <w:t xml:space="preserve"> </w:t>
      </w:r>
      <w:r>
        <w:rPr>
          <w:color w:val="000000"/>
        </w:rPr>
        <w:t xml:space="preserve">dynamics that occur at Portal, </w:t>
      </w:r>
      <w:del w:id="369" w:author="Diaz,Renata M" w:date="2022-01-04T13:52:00Z">
        <w:r w:rsidDel="000D4BBD">
          <w:rPr>
            <w:color w:val="000000"/>
          </w:rPr>
          <w:delText>as there have been</w:delText>
        </w:r>
      </w:del>
      <w:ins w:id="370" w:author="Diaz,Renata M" w:date="2022-01-04T13:52:00Z">
        <w:r w:rsidR="000D4BBD">
          <w:rPr>
            <w:color w:val="000000"/>
          </w:rPr>
          <w:t>which has seen</w:t>
        </w:r>
      </w:ins>
      <w:r>
        <w:rPr>
          <w:color w:val="000000"/>
        </w:rPr>
        <w:t xml:space="preserve"> extended periods of time </w:t>
      </w:r>
      <w:del w:id="371" w:author="Diaz,Renata M" w:date="2022-01-04T13:52:00Z">
        <w:r w:rsidDel="000D4BBD">
          <w:rPr>
            <w:color w:val="000000"/>
          </w:rPr>
          <w:delText>when there are</w:delText>
        </w:r>
      </w:del>
      <w:ins w:id="372" w:author="Diaz,Renata M" w:date="2022-01-04T13:52:00Z">
        <w:r w:rsidR="000D4BBD">
          <w:rPr>
            <w:color w:val="000000"/>
          </w:rPr>
          <w:t>when</w:t>
        </w:r>
      </w:ins>
      <w:r>
        <w:rPr>
          <w:color w:val="000000"/>
        </w:rPr>
        <w:t xml:space="preserve"> </w:t>
      </w:r>
      <w:del w:id="373" w:author="Diaz,Renata M" w:date="2022-01-04T13:52:00Z">
        <w:r w:rsidDel="000D4BBD">
          <w:rPr>
            <w:color w:val="000000"/>
          </w:rPr>
          <w:delText xml:space="preserve">substantial </w:delText>
        </w:r>
      </w:del>
      <w:r>
        <w:rPr>
          <w:color w:val="000000"/>
        </w:rPr>
        <w:t xml:space="preserve">resources </w:t>
      </w:r>
      <w:ins w:id="374"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375" w:author="Diaz,Renata M" w:date="2022-01-04T13:52:00Z">
        <w:r w:rsidDel="000D4BBD">
          <w:rPr>
            <w:color w:val="000000"/>
          </w:rPr>
          <w:delText>that are not being used by any rodent species</w:delText>
        </w:r>
      </w:del>
      <w:ins w:id="376" w:author="Diaz,Renata M" w:date="2022-01-04T13:52:00Z">
        <w:r w:rsidR="000D4BBD">
          <w:rPr>
            <w:color w:val="000000"/>
          </w:rPr>
          <w:t>but are not used</w:t>
        </w:r>
      </w:ins>
      <w:r>
        <w:rPr>
          <w:color w:val="000000"/>
        </w:rPr>
        <w:t xml:space="preserve">. Rather, </w:t>
      </w:r>
      <w:del w:id="377" w:author="Diaz,Renata M" w:date="2022-01-03T17:44:00Z">
        <w:r w:rsidDel="00286F02">
          <w:rPr>
            <w:color w:val="000000"/>
          </w:rPr>
          <w:delText>the dynamics at Portal</w:delText>
        </w:r>
      </w:del>
      <w:ins w:id="378" w:author="Diaz,Renata M" w:date="2022-01-03T17:44:00Z">
        <w:r w:rsidR="00286F02">
          <w:rPr>
            <w:color w:val="000000"/>
          </w:rPr>
          <w:t>these results</w:t>
        </w:r>
      </w:ins>
      <w:r>
        <w:rPr>
          <w:color w:val="000000"/>
        </w:rPr>
        <w:t xml:space="preserve"> are more consistent with a zero-sum constraint operating at metacommunity</w:t>
      </w:r>
      <w:del w:id="379" w:author="Diaz,Renata M" w:date="2022-01-04T13:52:00Z">
        <w:r w:rsidDel="009E76A4">
          <w:rPr>
            <w:color w:val="000000"/>
          </w:rPr>
          <w:delText>,</w:delText>
        </w:r>
      </w:del>
      <w:r>
        <w:rPr>
          <w:color w:val="000000"/>
        </w:rPr>
        <w:t xml:space="preserve"> or</w:t>
      </w:r>
      <w:ins w:id="380" w:author="Diaz,Renata M" w:date="2022-01-04T13:52:00Z">
        <w:r w:rsidR="009E76A4">
          <w:rPr>
            <w:color w:val="000000"/>
          </w:rPr>
          <w:t xml:space="preserve"> </w:t>
        </w:r>
      </w:ins>
      <w:del w:id="381"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382" w:author="Diaz,Renata M" w:date="2022-01-04T13:53:00Z">
        <w:r w:rsidDel="009E76A4">
          <w:delText>take advantage of</w:delText>
        </w:r>
      </w:del>
      <w:ins w:id="383" w:author="Diaz,Renata M" w:date="2022-01-04T13:53:00Z">
        <w:r w:rsidR="009E76A4">
          <w:t>use</w:t>
        </w:r>
      </w:ins>
      <w:r>
        <w:t xml:space="preserve"> </w:t>
      </w:r>
      <w:r>
        <w:rPr>
          <w:color w:val="000000"/>
        </w:rPr>
        <w:t xml:space="preserve">available resources - </w:t>
      </w:r>
      <w:ins w:id="384" w:author="Diaz,Renata M" w:date="2022-01-04T13:54:00Z">
        <w:r w:rsidR="009E76A4">
          <w:t>via</w:t>
        </w:r>
        <w:r w:rsidR="009E76A4">
          <w:t xml:space="preserve"> </w:t>
        </w:r>
      </w:ins>
      <w:r>
        <w:rPr>
          <w:color w:val="000000"/>
        </w:rPr>
        <w:t xml:space="preserve">either </w:t>
      </w:r>
      <w:del w:id="385" w:author="Diaz,Renata M" w:date="2022-01-04T13:53:00Z">
        <w:r w:rsidDel="009E76A4">
          <w:delText xml:space="preserve">through </w:delText>
        </w:r>
      </w:del>
      <w:r>
        <w:t>functional</w:t>
      </w:r>
      <w:del w:id="386" w:author="Diaz,Renata M" w:date="2022-01-04T13:54:00Z">
        <w:r w:rsidDel="009E76A4">
          <w:delText xml:space="preserve"> </w:delText>
        </w:r>
      </w:del>
      <w:ins w:id="387" w:author="Diaz,Renata M" w:date="2022-01-04T13:54:00Z">
        <w:r w:rsidR="009E76A4">
          <w:t xml:space="preserve"> redundancy</w:t>
        </w:r>
      </w:ins>
      <w:del w:id="388" w:author="Diaz,Renata M" w:date="2022-01-04T13:54:00Z">
        <w:r w:rsidDel="009E76A4">
          <w:delText>redundancy with species that have been lost</w:delText>
        </w:r>
      </w:del>
      <w:r>
        <w:t>, or niche complementarity allowing them to exploit novel niches</w:t>
      </w:r>
      <w:r>
        <w:rPr>
          <w:color w:val="000000"/>
        </w:rPr>
        <w:t xml:space="preserve">. </w:t>
      </w:r>
      <w:del w:id="389" w:author="Diaz,Renata M" w:date="2022-01-04T13:54:00Z">
        <w:r w:rsidDel="009E76A4">
          <w:rPr>
            <w:color w:val="000000"/>
          </w:rPr>
          <w:delText>Moving forward, a</w:delText>
        </w:r>
      </w:del>
      <w:ins w:id="390" w:author="Diaz,Renata M" w:date="2022-01-04T13:54:00Z">
        <w:r w:rsidR="009E76A4">
          <w:rPr>
            <w:color w:val="000000"/>
          </w:rPr>
          <w:t>A</w:t>
        </w:r>
      </w:ins>
      <w:r>
        <w:rPr>
          <w:color w:val="000000"/>
        </w:rPr>
        <w:t xml:space="preserve"> long-term, metacommunity, and even macroevolutionary approach may be necessary to </w:t>
      </w:r>
      <w:proofErr w:type="spellStart"/>
      <w:r>
        <w:rPr>
          <w:color w:val="000000"/>
        </w:rPr>
        <w:t>fully</w:t>
      </w:r>
      <w:del w:id="391" w:author="Diaz,Renata M" w:date="2022-01-04T13:56:00Z">
        <w:r w:rsidDel="009E76A4">
          <w:rPr>
            <w:color w:val="000000"/>
          </w:rPr>
          <w:delText xml:space="preserve"> </w:delText>
        </w:r>
      </w:del>
      <w:r>
        <w:rPr>
          <w:color w:val="000000"/>
        </w:rPr>
        <w:t>understand</w:t>
      </w:r>
      <w:proofErr w:type="spellEnd"/>
      <w:ins w:id="392" w:author="Diaz,Renata M" w:date="2022-01-04T13:56:00Z">
        <w:r w:rsidR="009E76A4">
          <w:rPr>
            <w:color w:val="000000"/>
          </w:rPr>
          <w:t xml:space="preserve"> how</w:t>
        </w:r>
      </w:ins>
      <w:r>
        <w:rPr>
          <w:color w:val="000000"/>
        </w:rPr>
        <w:t xml:space="preserve"> </w:t>
      </w:r>
      <w:del w:id="393" w:author="Diaz,Renata M" w:date="2022-01-04T13:54:00Z">
        <w:r w:rsidDel="009E76A4">
          <w:rPr>
            <w:color w:val="000000"/>
          </w:rPr>
          <w:delText xml:space="preserve">how </w:delText>
        </w:r>
      </w:del>
      <w:r>
        <w:rPr>
          <w:color w:val="000000"/>
        </w:rPr>
        <w:t>zero-sum</w:t>
      </w:r>
      <w:del w:id="394" w:author="Diaz,Renata M" w:date="2022-01-04T13:54:00Z">
        <w:r w:rsidDel="009E76A4">
          <w:rPr>
            <w:color w:val="000000"/>
          </w:rPr>
          <w:delText xml:space="preserve"> </w:delText>
        </w:r>
      </w:del>
      <w:ins w:id="395" w:author="Diaz,Renata M" w:date="2022-01-04T13:54:00Z">
        <w:r w:rsidR="009E76A4">
          <w:rPr>
            <w:color w:val="000000"/>
          </w:rPr>
          <w:t xml:space="preserve"> constraints</w:t>
        </w:r>
      </w:ins>
      <w:del w:id="396" w:author="Diaz,Renata M" w:date="2022-01-04T13:54:00Z">
        <w:r w:rsidDel="009E76A4">
          <w:rPr>
            <w:color w:val="000000"/>
          </w:rPr>
          <w:delText>constraints manifest in community dynamics</w:delText>
        </w:r>
      </w:del>
      <w:ins w:id="397" w:author="Diaz,Renata M" w:date="2022-01-04T13:55:00Z">
        <w:r w:rsidR="009E76A4">
          <w:rPr>
            <w:color w:val="000000"/>
          </w:rPr>
          <w:t>,</w:t>
        </w:r>
      </w:ins>
      <w:del w:id="398" w:author="Diaz,Renata M" w:date="2022-01-04T13:55:00Z">
        <w:r w:rsidDel="009E76A4">
          <w:rPr>
            <w:color w:val="000000"/>
          </w:rPr>
          <w:delText xml:space="preserve">; </w:delText>
        </w:r>
      </w:del>
      <w:del w:id="399" w:author="Diaz,Renata M" w:date="2022-01-04T13:54:00Z">
        <w:r w:rsidDel="009E76A4">
          <w:rPr>
            <w:color w:val="000000"/>
          </w:rPr>
          <w:delText xml:space="preserve">how </w:delText>
        </w:r>
      </w:del>
      <w:ins w:id="400" w:author="Diaz,Renata M" w:date="2022-01-04T13:54:00Z">
        <w:r w:rsidR="009E76A4">
          <w:rPr>
            <w:color w:val="000000"/>
          </w:rPr>
          <w:t xml:space="preserve"> </w:t>
        </w:r>
      </w:ins>
      <w:r>
        <w:t>functional redundancy</w:t>
      </w:r>
      <w:ins w:id="401" w:author="Diaz,Renata M" w:date="2022-01-04T13:55:00Z">
        <w:r w:rsidR="009E76A4">
          <w:rPr>
            <w:color w:val="000000"/>
          </w:rPr>
          <w:t xml:space="preserve">, and </w:t>
        </w:r>
      </w:ins>
      <w:del w:id="402" w:author="Diaz,Renata M" w:date="2022-01-04T13:55:00Z">
        <w:r w:rsidDel="009E76A4">
          <w:rPr>
            <w:color w:val="000000"/>
          </w:rPr>
          <w:delText xml:space="preserve"> and </w:delText>
        </w:r>
      </w:del>
      <w:r>
        <w:t>niche complementarity</w:t>
      </w:r>
      <w:r>
        <w:rPr>
          <w:color w:val="000000"/>
        </w:rPr>
        <w:t xml:space="preserve"> </w:t>
      </w:r>
      <w:del w:id="403" w:author="Diaz,Renata M" w:date="2022-01-04T13:54:00Z">
        <w:r w:rsidDel="009E76A4">
          <w:rPr>
            <w:color w:val="000000"/>
          </w:rPr>
          <w:delText>jointly contribute to dynamics of</w:delText>
        </w:r>
      </w:del>
      <w:ins w:id="404" w:author="Diaz,Renata M" w:date="2022-01-04T13:55:00Z">
        <w:r w:rsidR="009E76A4">
          <w:rPr>
            <w:color w:val="000000"/>
          </w:rPr>
          <w:t>contribute to the maintenance of</w:t>
        </w:r>
      </w:ins>
      <w:del w:id="405" w:author="Diaz,Renata M" w:date="2022-01-04T13:55:00Z">
        <w:r w:rsidDel="009E76A4">
          <w:rPr>
            <w:color w:val="000000"/>
          </w:rPr>
          <w:delText xml:space="preserve"> community function; and how, and when,</w:delText>
        </w:r>
      </w:del>
      <w:r>
        <w:rPr>
          <w:color w:val="000000"/>
        </w:rPr>
        <w:t xml:space="preserve"> community-level </w:t>
      </w:r>
      <w:del w:id="406" w:author="Diaz,Renata M" w:date="2022-01-04T13:55:00Z">
        <w:r w:rsidDel="009E76A4">
          <w:rPr>
            <w:color w:val="000000"/>
          </w:rPr>
          <w:delText xml:space="preserve">properties </w:delText>
        </w:r>
      </w:del>
      <w:ins w:id="407" w:author="Diaz,Renata M" w:date="2022-01-04T13:55:00Z">
        <w:r w:rsidR="009E76A4">
          <w:rPr>
            <w:color w:val="000000"/>
          </w:rPr>
          <w:t>function</w:t>
        </w:r>
        <w:r w:rsidR="009E76A4">
          <w:rPr>
            <w:color w:val="000000"/>
          </w:rPr>
          <w:t xml:space="preserve"> </w:t>
        </w:r>
      </w:ins>
      <w:del w:id="408"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9DE9465"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r>
        <w:t xml:space="preserve">, and has been sustained over the decades via the dedicated efforts of dozens of researchers and volunteers. RMD was supported in part by the </w:t>
      </w:r>
      <w:r>
        <w:lastRenderedPageBreak/>
        <w:t>National Science Foundation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proofErr w:type="spellStart"/>
      <w:r w:rsidRPr="000D7C38">
        <w:t>Bannar</w:t>
      </w:r>
      <w:proofErr w:type="spellEnd"/>
      <w:r w:rsidRPr="000D7C38">
        <w:t xml:space="preserve">‐Martin, K. H., C. T. Kremer, S. K. M. Ernest, M. A. </w:t>
      </w:r>
      <w:proofErr w:type="spellStart"/>
      <w:r w:rsidRPr="000D7C38">
        <w:t>Leibold</w:t>
      </w:r>
      <w:proofErr w:type="spellEnd"/>
      <w:r w:rsidRPr="000D7C38">
        <w:t xml:space="preserve">, H. Auge, J. Chase, S. A. J. </w:t>
      </w:r>
      <w:proofErr w:type="spellStart"/>
      <w:r w:rsidRPr="000D7C38">
        <w:t>Declerck</w:t>
      </w:r>
      <w:proofErr w:type="spellEnd"/>
      <w:r w:rsidRPr="000D7C38">
        <w:t xml:space="preserve">, N. Eisenhauer, S. </w:t>
      </w:r>
      <w:proofErr w:type="spellStart"/>
      <w:r w:rsidRPr="000D7C38">
        <w:t>Harpole</w:t>
      </w:r>
      <w:proofErr w:type="spellEnd"/>
      <w:r w:rsidRPr="000D7C38">
        <w:t xml:space="preserve">, H. Hillebrand, F. Isbell, T. </w:t>
      </w:r>
      <w:proofErr w:type="spellStart"/>
      <w:r w:rsidRPr="000D7C38">
        <w:t>Koffel</w:t>
      </w:r>
      <w:proofErr w:type="spellEnd"/>
      <w:r w:rsidRPr="000D7C38">
        <w:t xml:space="preserve">, S. Larsen, A. </w:t>
      </w:r>
      <w:proofErr w:type="spellStart"/>
      <w:r w:rsidRPr="000D7C38">
        <w:t>Narwani</w:t>
      </w:r>
      <w:proofErr w:type="spellEnd"/>
      <w:r w:rsidRPr="000D7C38">
        <w:t xml:space="preserve">, J. S. </w:t>
      </w:r>
      <w:proofErr w:type="spellStart"/>
      <w:r w:rsidRPr="000D7C38">
        <w:t>Petermann</w:t>
      </w:r>
      <w:proofErr w:type="spellEnd"/>
      <w:r w:rsidRPr="000D7C38">
        <w:t xml:space="preserve">, C. </w:t>
      </w:r>
      <w:proofErr w:type="spellStart"/>
      <w:r w:rsidRPr="000D7C38">
        <w:t>Roscher</w:t>
      </w:r>
      <w:proofErr w:type="spellEnd"/>
      <w:r w:rsidRPr="000D7C38">
        <w:t>,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 xml:space="preserve">Bledsoe, E. K., and S. K. M. Ernest. 2019. Temporal changes in species composition affect a ubiquitous species’ use of habitat patches. Ecology </w:t>
      </w:r>
      <w:proofErr w:type="gramStart"/>
      <w:r w:rsidRPr="00A541BE">
        <w:t>100:e</w:t>
      </w:r>
      <w:proofErr w:type="gramEnd"/>
      <w:r w:rsidRPr="00A541BE">
        <w:t>02869.</w:t>
      </w:r>
    </w:p>
    <w:p w14:paraId="314C6BC2" w14:textId="77777777" w:rsidR="00A541BE" w:rsidRPr="00A541BE" w:rsidRDefault="00A541BE" w:rsidP="001B4244">
      <w:pPr>
        <w:ind w:left="630" w:hanging="630"/>
      </w:pPr>
      <w:r w:rsidRPr="00A541BE">
        <w:t xml:space="preserve">Brown, J. H., T. J. </w:t>
      </w:r>
      <w:proofErr w:type="spellStart"/>
      <w:r w:rsidRPr="00A541BE">
        <w:t>Valone</w:t>
      </w:r>
      <w:proofErr w:type="spellEnd"/>
      <w:r w:rsidRPr="00A541BE">
        <w:t>,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 xml:space="preserve">Christensen, E. M., G. M. </w:t>
      </w:r>
      <w:proofErr w:type="spellStart"/>
      <w:r w:rsidRPr="00A541BE">
        <w:t>Yenni</w:t>
      </w:r>
      <w:proofErr w:type="spellEnd"/>
      <w:r w:rsidRPr="00A541BE">
        <w:t xml:space="preserve">, H. Ye, J. L. </w:t>
      </w:r>
      <w:proofErr w:type="spellStart"/>
      <w:r w:rsidRPr="00A541BE">
        <w:t>Simonis</w:t>
      </w:r>
      <w:proofErr w:type="spellEnd"/>
      <w:r w:rsidRPr="00A541BE">
        <w:t xml:space="preserve">, E. K. Bledsoe, R. M. Diaz, S. D. Taylor, E. P. White, and S. K. M. Ernest. 2019. </w:t>
      </w:r>
      <w:proofErr w:type="spellStart"/>
      <w:r w:rsidRPr="00A541BE">
        <w:t>portalr</w:t>
      </w:r>
      <w:proofErr w:type="spellEnd"/>
      <w:r w:rsidRPr="00A541BE">
        <w:t xml:space="preserve">: an R package for summarizing and using the Portal Project Data. Journal of </w:t>
      </w:r>
      <w:proofErr w:type="gramStart"/>
      <w:r w:rsidRPr="00A541BE">
        <w:t>Open Source</w:t>
      </w:r>
      <w:proofErr w:type="gramEnd"/>
      <w:r w:rsidRPr="00A541BE">
        <w:t xml:space="preserve"> Software 4:1098.</w:t>
      </w:r>
    </w:p>
    <w:p w14:paraId="1AA36C2A" w14:textId="77777777" w:rsidR="00A541BE" w:rsidRPr="00A541BE" w:rsidRDefault="00A541BE" w:rsidP="001B4244">
      <w:pPr>
        <w:ind w:left="630" w:hanging="630"/>
      </w:pPr>
      <w:proofErr w:type="spellStart"/>
      <w:r w:rsidRPr="00A541BE">
        <w:t>Dornelas</w:t>
      </w:r>
      <w:proofErr w:type="spellEnd"/>
      <w:r w:rsidRPr="00A541BE">
        <w:t xml:space="preserve">, M., N. J. </w:t>
      </w:r>
      <w:proofErr w:type="spellStart"/>
      <w:r w:rsidRPr="00A541BE">
        <w:t>Gotelli</w:t>
      </w:r>
      <w:proofErr w:type="spellEnd"/>
      <w:r w:rsidRPr="00A541BE">
        <w:t xml:space="preserve">, B. McGill, H. Shimadzu, F. Moyes, C. Sievers, and A. E. </w:t>
      </w:r>
      <w:proofErr w:type="spellStart"/>
      <w:r w:rsidRPr="00A541BE">
        <w:t>Magurran</w:t>
      </w:r>
      <w:proofErr w:type="spellEnd"/>
      <w:r w:rsidRPr="00A541BE">
        <w:t>.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 xml:space="preserve">Ernest, S. K. M., J. H. Brown, K. M. Thibault, E. P. White, and J. R. </w:t>
      </w:r>
      <w:proofErr w:type="spellStart"/>
      <w:r w:rsidRPr="00A541BE">
        <w:t>Goheen</w:t>
      </w:r>
      <w:proofErr w:type="spellEnd"/>
      <w:r w:rsidRPr="00A541BE">
        <w:t xml:space="preserve">. 2008. Zero Sum, the Niche, and Metacommunities: Long‐Term Dynamics of Community Assembly. The American Naturalist </w:t>
      </w:r>
      <w:proofErr w:type="gramStart"/>
      <w:r w:rsidRPr="00A541BE">
        <w:t>172:E</w:t>
      </w:r>
      <w:proofErr w:type="gramEnd"/>
      <w:r w:rsidRPr="00A541BE">
        <w:t>257–E269.</w:t>
      </w:r>
    </w:p>
    <w:p w14:paraId="798787E1" w14:textId="77777777" w:rsidR="00A541BE" w:rsidRPr="00A541BE" w:rsidRDefault="00A541BE" w:rsidP="001B4244">
      <w:pPr>
        <w:ind w:left="630" w:hanging="630"/>
      </w:pPr>
      <w:r w:rsidRPr="00A541BE">
        <w:t xml:space="preserve">Ernest, S. K. M., G. M. </w:t>
      </w:r>
      <w:proofErr w:type="spellStart"/>
      <w:r w:rsidRPr="00A541BE">
        <w:t>Yenni</w:t>
      </w:r>
      <w:proofErr w:type="spellEnd"/>
      <w:r w:rsidRPr="00A541BE">
        <w:t xml:space="preserve">, G. Allington, E. K. Bledsoe, E. M. Christensen, R. M. Diaz, K. </w:t>
      </w:r>
      <w:proofErr w:type="spellStart"/>
      <w:r w:rsidRPr="00A541BE">
        <w:t>Geluso</w:t>
      </w:r>
      <w:proofErr w:type="spellEnd"/>
      <w:r w:rsidRPr="00A541BE">
        <w:t xml:space="preserve">, J. R. </w:t>
      </w:r>
      <w:proofErr w:type="spellStart"/>
      <w:r w:rsidRPr="00A541BE">
        <w:t>Goheen</w:t>
      </w:r>
      <w:proofErr w:type="spellEnd"/>
      <w:r w:rsidRPr="00A541BE">
        <w:t xml:space="preserve">, Q. Guo, E. </w:t>
      </w:r>
      <w:proofErr w:type="spellStart"/>
      <w:r w:rsidRPr="00A541BE">
        <w:t>Heske</w:t>
      </w:r>
      <w:proofErr w:type="spellEnd"/>
      <w:r w:rsidRPr="00A541BE">
        <w:t xml:space="preserve">, D. </w:t>
      </w:r>
      <w:proofErr w:type="spellStart"/>
      <w:r w:rsidRPr="00A541BE">
        <w:t>Kelt</w:t>
      </w:r>
      <w:proofErr w:type="spellEnd"/>
      <w:r w:rsidRPr="00A541BE">
        <w:t xml:space="preserve">, J. M. Meiners, J. Munger, C. Restrepo, D. A. Samson, M. R. </w:t>
      </w:r>
      <w:proofErr w:type="spellStart"/>
      <w:r w:rsidRPr="00A541BE">
        <w:t>Schutzenhofer</w:t>
      </w:r>
      <w:proofErr w:type="spellEnd"/>
      <w:r w:rsidRPr="00A541BE">
        <w:t xml:space="preserve">, M. </w:t>
      </w:r>
      <w:proofErr w:type="spellStart"/>
      <w:r w:rsidRPr="00A541BE">
        <w:t>Skupski</w:t>
      </w:r>
      <w:proofErr w:type="spellEnd"/>
      <w:r w:rsidRPr="00A541BE">
        <w:t xml:space="preserve">, S. R. Supp, K. Thibault, S. Taylor, E. White, H. Ye, D. W. Davidson, J. H. Brown, and T. J. </w:t>
      </w:r>
      <w:proofErr w:type="spellStart"/>
      <w:r w:rsidRPr="00A541BE">
        <w:t>Valone</w:t>
      </w:r>
      <w:proofErr w:type="spellEnd"/>
      <w:r w:rsidRPr="00A541BE">
        <w:t xml:space="preserve">. 2020. The Portal Project: a long-term study of a </w:t>
      </w:r>
      <w:proofErr w:type="spellStart"/>
      <w:r w:rsidRPr="00A541BE">
        <w:t>Chihuahuan</w:t>
      </w:r>
      <w:proofErr w:type="spellEnd"/>
      <w:r w:rsidRPr="00A541BE">
        <w:t xml:space="preserve"> desert ecosystem. bioRxiv:332783.</w:t>
      </w:r>
    </w:p>
    <w:p w14:paraId="5F74BEE5" w14:textId="77777777" w:rsidR="00A541BE" w:rsidRPr="00A541BE" w:rsidRDefault="00A541BE" w:rsidP="001B4244">
      <w:pPr>
        <w:ind w:left="630" w:hanging="630"/>
      </w:pPr>
      <w:r w:rsidRPr="00A541BE">
        <w:t xml:space="preserve">Fetzer, I., K. </w:t>
      </w:r>
      <w:proofErr w:type="spellStart"/>
      <w:r w:rsidRPr="00A541BE">
        <w:t>Johst</w:t>
      </w:r>
      <w:proofErr w:type="spellEnd"/>
      <w:r w:rsidRPr="00A541BE">
        <w:t xml:space="preserve">, R. </w:t>
      </w:r>
      <w:proofErr w:type="spellStart"/>
      <w:r w:rsidRPr="00A541BE">
        <w:t>Schäwe</w:t>
      </w:r>
      <w:proofErr w:type="spellEnd"/>
      <w:r w:rsidRPr="00A541BE">
        <w:t xml:space="preserve">, T. </w:t>
      </w:r>
      <w:proofErr w:type="spellStart"/>
      <w:r w:rsidRPr="00A541BE">
        <w:t>Banitz</w:t>
      </w:r>
      <w:proofErr w:type="spellEnd"/>
      <w:r w:rsidRPr="00A541BE">
        <w:t xml:space="preserve">, H. Harms, and A. </w:t>
      </w:r>
      <w:proofErr w:type="spellStart"/>
      <w:r w:rsidRPr="00A541BE">
        <w:t>Chatzinotas</w:t>
      </w:r>
      <w:proofErr w:type="spellEnd"/>
      <w:r w:rsidRPr="00A541BE">
        <w:t>.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 xml:space="preserve">Gonzalez, A., and M. </w:t>
      </w:r>
      <w:proofErr w:type="spellStart"/>
      <w:r w:rsidRPr="00A541BE">
        <w:t>Loreau</w:t>
      </w:r>
      <w:proofErr w:type="spellEnd"/>
      <w:r w:rsidRPr="00A541BE">
        <w:t>.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proofErr w:type="spellStart"/>
      <w:r w:rsidRPr="00A541BE">
        <w:t>Houlahan</w:t>
      </w:r>
      <w:proofErr w:type="spellEnd"/>
      <w:r w:rsidRPr="00A541BE">
        <w:t xml:space="preserve">, J. E., D. J. Currie, K. </w:t>
      </w:r>
      <w:proofErr w:type="spellStart"/>
      <w:r w:rsidRPr="00A541BE">
        <w:t>Cottenie</w:t>
      </w:r>
      <w:proofErr w:type="spellEnd"/>
      <w:r w:rsidRPr="00A541BE">
        <w:t xml:space="preserve">, G. S. Cumming, S. K. M. Ernest, C. S. Findlay, S. D. </w:t>
      </w:r>
      <w:proofErr w:type="spellStart"/>
      <w:r w:rsidRPr="00A541BE">
        <w:t>Fuhlendorf</w:t>
      </w:r>
      <w:proofErr w:type="spellEnd"/>
      <w:r w:rsidRPr="00A541BE">
        <w:t xml:space="preserve">, R. D. Stevens, T. J. Willis, I. P. </w:t>
      </w:r>
      <w:proofErr w:type="spellStart"/>
      <w:r w:rsidRPr="00A541BE">
        <w:t>Woiwod</w:t>
      </w:r>
      <w:proofErr w:type="spellEnd"/>
      <w:r w:rsidRPr="00A541BE">
        <w:t xml:space="preserve">, and S. M. </w:t>
      </w:r>
      <w:proofErr w:type="spellStart"/>
      <w:r w:rsidRPr="00A541BE">
        <w:t>Wondzell</w:t>
      </w:r>
      <w:proofErr w:type="spellEnd"/>
      <w:r w:rsidRPr="00A541BE">
        <w:t>.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09" w:author="Diaz,Renata M" w:date="2022-01-03T17:43:00Z"/>
        </w:rPr>
      </w:pPr>
      <w:r w:rsidRPr="00A541BE">
        <w:t xml:space="preserve">Hughes, B. B., R. Beas-Luna, A. K. </w:t>
      </w:r>
      <w:proofErr w:type="spellStart"/>
      <w:r w:rsidRPr="00A541BE">
        <w:t>Barner</w:t>
      </w:r>
      <w:proofErr w:type="spellEnd"/>
      <w:r w:rsidRPr="00A541BE">
        <w:t xml:space="preserve">, K. </w:t>
      </w:r>
      <w:proofErr w:type="spellStart"/>
      <w:r w:rsidRPr="00A541BE">
        <w:t>Brewitt</w:t>
      </w:r>
      <w:proofErr w:type="spellEnd"/>
      <w:r w:rsidRPr="00A541BE">
        <w:t xml:space="preserve">, D. R. Brumbaugh, E. B. Cerny-Chipman, S. L. Close, K. E. Coblentz, K. L. de </w:t>
      </w:r>
      <w:proofErr w:type="spellStart"/>
      <w:r w:rsidRPr="00A541BE">
        <w:t>Nesnera</w:t>
      </w:r>
      <w:proofErr w:type="spellEnd"/>
      <w:r w:rsidRPr="00A541BE">
        <w:t xml:space="preserve">, S. T. </w:t>
      </w:r>
      <w:proofErr w:type="spellStart"/>
      <w:r w:rsidRPr="00A541BE">
        <w:t>Drobnitch</w:t>
      </w:r>
      <w:proofErr w:type="spellEnd"/>
      <w:r w:rsidRPr="00A541BE">
        <w:t xml:space="preserve">, J. D. </w:t>
      </w:r>
      <w:proofErr w:type="spellStart"/>
      <w:r w:rsidRPr="00A541BE">
        <w:t>Figurski</w:t>
      </w:r>
      <w:proofErr w:type="spellEnd"/>
      <w:r w:rsidRPr="00A541BE">
        <w:t xml:space="preserve">, B. </w:t>
      </w:r>
      <w:proofErr w:type="spellStart"/>
      <w:r w:rsidRPr="00A541BE">
        <w:t>Focht</w:t>
      </w:r>
      <w:proofErr w:type="spellEnd"/>
      <w:r w:rsidRPr="00A541BE">
        <w:t xml:space="preserve">, M. Friedman, J. </w:t>
      </w:r>
      <w:proofErr w:type="spellStart"/>
      <w:r w:rsidRPr="00A541BE">
        <w:t>Freiwald</w:t>
      </w:r>
      <w:proofErr w:type="spellEnd"/>
      <w:r w:rsidRPr="00A541BE">
        <w:t xml:space="preserve">, K. K. Heady, W. N. Heady, A. Hettinger, A. Johnson, </w:t>
      </w:r>
      <w:r w:rsidRPr="00A541BE">
        <w:lastRenderedPageBreak/>
        <w:t xml:space="preserve">K. A. Karr, B. Mahoney, M. M. </w:t>
      </w:r>
      <w:proofErr w:type="spellStart"/>
      <w:r w:rsidRPr="00A541BE">
        <w:t>Moritsch</w:t>
      </w:r>
      <w:proofErr w:type="spellEnd"/>
      <w:r w:rsidRPr="00A541BE">
        <w:t xml:space="preserve">, A.-M. K. </w:t>
      </w:r>
      <w:proofErr w:type="spellStart"/>
      <w:r w:rsidRPr="00A541BE">
        <w:t>Osterback</w:t>
      </w:r>
      <w:proofErr w:type="spellEnd"/>
      <w:r w:rsidRPr="00A541BE">
        <w:t xml:space="preserve">, J. Reimer, J. Robinson, T. Rohrer, J. M. Rose, M. Sabal, L. M. </w:t>
      </w:r>
      <w:proofErr w:type="spellStart"/>
      <w:r w:rsidRPr="00A541BE">
        <w:t>Segui</w:t>
      </w:r>
      <w:proofErr w:type="spellEnd"/>
      <w:r w:rsidRPr="00A541BE">
        <w:t xml:space="preserve">, C. Shen, J. Sullivan, R. </w:t>
      </w:r>
      <w:proofErr w:type="spellStart"/>
      <w:r w:rsidRPr="00A541BE">
        <w:t>Zuercher</w:t>
      </w:r>
      <w:proofErr w:type="spellEnd"/>
      <w:r w:rsidRPr="00A541BE">
        <w:t xml:space="preserve">, P. T. Raimondi, B. A. </w:t>
      </w:r>
      <w:proofErr w:type="spellStart"/>
      <w:r w:rsidRPr="00A541BE">
        <w:t>Menge</w:t>
      </w:r>
      <w:proofErr w:type="spellEnd"/>
      <w:r w:rsidRPr="00A541BE">
        <w:t xml:space="preserve">, K. </w:t>
      </w:r>
      <w:proofErr w:type="spellStart"/>
      <w:r w:rsidRPr="00A541BE">
        <w:t>Grorud-Colvert</w:t>
      </w:r>
      <w:proofErr w:type="spellEnd"/>
      <w:r w:rsidRPr="00A541BE">
        <w:t xml:space="preserve">, M. Novak, and M. H. </w:t>
      </w:r>
      <w:proofErr w:type="spellStart"/>
      <w:r w:rsidRPr="00A541BE">
        <w:t>Carr</w:t>
      </w:r>
      <w:proofErr w:type="spellEnd"/>
      <w:r w:rsidRPr="00A541BE">
        <w:t xml:space="preserve">. 2017. Long-Term Studies Contribute Disproportionately to Ecology and Policy. </w:t>
      </w:r>
      <w:proofErr w:type="spellStart"/>
      <w:r w:rsidRPr="00A541BE">
        <w:t>BioScience</w:t>
      </w:r>
      <w:proofErr w:type="spellEnd"/>
      <w:r w:rsidRPr="00A541BE">
        <w:t xml:space="preserve"> 67:271–281.</w:t>
      </w:r>
    </w:p>
    <w:p w14:paraId="3A3EFAF5" w14:textId="5B674BDA" w:rsidR="006C4ED2" w:rsidRPr="00A541BE" w:rsidRDefault="006C4ED2" w:rsidP="001B4244">
      <w:pPr>
        <w:ind w:left="630" w:hanging="630"/>
      </w:pPr>
      <w:ins w:id="410" w:author="Diaz,Renata M" w:date="2022-01-03T17:43:00Z">
        <w:r w:rsidRPr="006C4ED2">
          <w:t xml:space="preserve">Isbell, F., V. Calcagno, A. Hector, J. Connolly, W. S. </w:t>
        </w:r>
        <w:proofErr w:type="spellStart"/>
        <w:r w:rsidRPr="006C4ED2">
          <w:t>Harpole</w:t>
        </w:r>
        <w:proofErr w:type="spellEnd"/>
        <w:r w:rsidRPr="006C4ED2">
          <w:t xml:space="preserve">, P. B. Reich, M. Scherer-Lorenzen, B. Schmid, D. Tilman, J. van </w:t>
        </w:r>
        <w:proofErr w:type="spellStart"/>
        <w:r w:rsidRPr="006C4ED2">
          <w:t>Ruijven</w:t>
        </w:r>
        <w:proofErr w:type="spellEnd"/>
        <w:r w:rsidRPr="006C4ED2">
          <w:t xml:space="preserve">, A. </w:t>
        </w:r>
        <w:proofErr w:type="spellStart"/>
        <w:r w:rsidRPr="006C4ED2">
          <w:t>Weigelt</w:t>
        </w:r>
        <w:proofErr w:type="spellEnd"/>
        <w:r w:rsidRPr="006C4ED2">
          <w:t xml:space="preserve">, B. J. </w:t>
        </w:r>
        <w:proofErr w:type="spellStart"/>
        <w:r w:rsidRPr="006C4ED2">
          <w:t>Wilsey</w:t>
        </w:r>
        <w:proofErr w:type="spellEnd"/>
        <w:r w:rsidRPr="006C4ED2">
          <w:t xml:space="preserve">, E. S. </w:t>
        </w:r>
        <w:proofErr w:type="spellStart"/>
        <w:r w:rsidRPr="006C4ED2">
          <w:t>Zavaleta</w:t>
        </w:r>
        <w:proofErr w:type="spellEnd"/>
        <w:r w:rsidRPr="006C4ED2">
          <w:t xml:space="preserve">, and M. </w:t>
        </w:r>
        <w:proofErr w:type="spellStart"/>
        <w:r w:rsidRPr="006C4ED2">
          <w:t>Loreau</w:t>
        </w:r>
        <w:proofErr w:type="spellEnd"/>
        <w:r w:rsidRPr="006C4ED2">
          <w:t>. 2011. High plant diversity is needed to maintain ecosystem services. Nature 477:199–202.</w:t>
        </w:r>
      </w:ins>
    </w:p>
    <w:p w14:paraId="6D7A2489" w14:textId="77777777" w:rsidR="00A541BE" w:rsidRPr="00A541BE" w:rsidRDefault="00A541BE" w:rsidP="001B4244">
      <w:pPr>
        <w:ind w:left="630" w:hanging="630"/>
      </w:pPr>
      <w:proofErr w:type="spellStart"/>
      <w:r w:rsidRPr="00A541BE">
        <w:t>Kelt</w:t>
      </w:r>
      <w:proofErr w:type="spellEnd"/>
      <w:r w:rsidRPr="00A541BE">
        <w: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proofErr w:type="spellStart"/>
      <w:r w:rsidRPr="00A541BE">
        <w:t>Leibold</w:t>
      </w:r>
      <w:proofErr w:type="spellEnd"/>
      <w:r w:rsidRPr="00A541BE">
        <w:t>,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proofErr w:type="spellStart"/>
      <w:r w:rsidRPr="00A541BE">
        <w:t>Lenth</w:t>
      </w:r>
      <w:proofErr w:type="spellEnd"/>
      <w:r w:rsidRPr="00A541BE">
        <w:t xml:space="preserve">, R. V. 2021. </w:t>
      </w:r>
      <w:proofErr w:type="spellStart"/>
      <w:r w:rsidRPr="00A541BE">
        <w:t>emmeans</w:t>
      </w:r>
      <w:proofErr w:type="spellEnd"/>
      <w:r w:rsidRPr="00A541BE">
        <w:t>: Estimated Marginal Means, aka Least-Squares Means.</w:t>
      </w:r>
    </w:p>
    <w:p w14:paraId="63FB778E" w14:textId="77777777" w:rsidR="00A541BE" w:rsidRPr="00A541BE" w:rsidRDefault="00A541BE" w:rsidP="001B4244">
      <w:pPr>
        <w:ind w:left="630" w:hanging="630"/>
      </w:pPr>
      <w:proofErr w:type="spellStart"/>
      <w:r w:rsidRPr="00A541BE">
        <w:t>Loreau</w:t>
      </w:r>
      <w:proofErr w:type="spellEnd"/>
      <w:r w:rsidRPr="00A541BE">
        <w:t>, M. 2004. Does functional redundancy exist? Oikos 104:606–611.</w:t>
      </w:r>
    </w:p>
    <w:p w14:paraId="412660FF" w14:textId="24C44986" w:rsidR="00A541BE" w:rsidRDefault="00A541BE" w:rsidP="001B4244">
      <w:pPr>
        <w:ind w:left="630" w:hanging="630"/>
        <w:rPr>
          <w:ins w:id="411" w:author="Diaz,Renata M" w:date="2022-01-03T15:10:00Z"/>
        </w:rPr>
      </w:pPr>
      <w:proofErr w:type="spellStart"/>
      <w:r w:rsidRPr="00A541BE">
        <w:t>M’Closkey</w:t>
      </w:r>
      <w:proofErr w:type="spellEnd"/>
      <w:r w:rsidRPr="00A541BE">
        <w:t>, R. T. 1982. The principle of equal opportunity: a test with desert rodents. Canadian Journal of Zoology 60:1968–1972.</w:t>
      </w:r>
    </w:p>
    <w:p w14:paraId="19456A15" w14:textId="6820FDB2" w:rsidR="00946B9A" w:rsidRPr="00A541BE" w:rsidRDefault="00946B9A" w:rsidP="001B4244">
      <w:pPr>
        <w:ind w:left="630" w:hanging="630"/>
      </w:pPr>
      <w:ins w:id="412"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 xml:space="preserve">Pinheiro, J., D. Bates, S. </w:t>
      </w:r>
      <w:proofErr w:type="spellStart"/>
      <w:r w:rsidRPr="00A541BE">
        <w:t>DebRoy</w:t>
      </w:r>
      <w:proofErr w:type="spellEnd"/>
      <w:r w:rsidRPr="00A541BE">
        <w:t xml:space="preserve">, D. Sarkar, and R Core Team. 2020. </w:t>
      </w:r>
      <w:proofErr w:type="spellStart"/>
      <w:r w:rsidRPr="00A541BE">
        <w:t>nlme</w:t>
      </w:r>
      <w:proofErr w:type="spellEnd"/>
      <w:r w:rsidRPr="00A541BE">
        <w:t>: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 xml:space="preserve">Rosenzweig, M. L., and J. </w:t>
      </w:r>
      <w:proofErr w:type="spellStart"/>
      <w:r w:rsidRPr="00A541BE">
        <w:t>Winakur</w:t>
      </w:r>
      <w:proofErr w:type="spellEnd"/>
      <w:r w:rsidRPr="00A541BE">
        <w:t>.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 xml:space="preserve">Van </w:t>
      </w:r>
      <w:proofErr w:type="spellStart"/>
      <w:r w:rsidRPr="00A541BE">
        <w:t>Valen</w:t>
      </w:r>
      <w:proofErr w:type="spellEnd"/>
      <w:r w:rsidRPr="00A541BE">
        <w:t>,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413" w:author="Diaz,Renata M" w:date="2022-01-03T13:13:00Z">
        <w:r w:rsidDel="00823564">
          <w:rPr>
            <w:color w:val="000000"/>
          </w:rPr>
          <w:delText xml:space="preserve">6-month moving averages of energetic compensation (a), </w:delText>
        </w:r>
      </w:del>
      <w:r>
        <w:rPr>
          <w:color w:val="000000"/>
        </w:rPr>
        <w:t xml:space="preserve">the ratio of energy use on </w:t>
      </w:r>
      <w:proofErr w:type="spellStart"/>
      <w:r>
        <w:rPr>
          <w:color w:val="000000"/>
        </w:rPr>
        <w:t>exclosure</w:t>
      </w:r>
      <w:proofErr w:type="spellEnd"/>
      <w:r>
        <w:rPr>
          <w:color w:val="000000"/>
        </w:rPr>
        <w:t xml:space="preserve"> plots to control plots (</w:t>
      </w:r>
      <w:del w:id="414" w:author="Diaz,Renata M" w:date="2022-01-03T13:13:00Z">
        <w:r w:rsidDel="00823564">
          <w:rPr>
            <w:color w:val="000000"/>
          </w:rPr>
          <w:delText>b</w:delText>
        </w:r>
      </w:del>
      <w:ins w:id="415" w:author="Diaz,Renata M" w:date="2022-01-03T13:13:00Z">
        <w:r w:rsidR="00823564">
          <w:rPr>
            <w:color w:val="000000"/>
          </w:rPr>
          <w:t>a</w:t>
        </w:r>
      </w:ins>
      <w:r>
        <w:rPr>
          <w:color w:val="000000"/>
        </w:rPr>
        <w:t>),</w:t>
      </w:r>
      <w:ins w:id="416"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85B0A77">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DAE75" w14:textId="77777777" w:rsidR="009839D7" w:rsidRDefault="009839D7">
      <w:pPr>
        <w:spacing w:line="240" w:lineRule="auto"/>
      </w:pPr>
      <w:r>
        <w:separator/>
      </w:r>
    </w:p>
  </w:endnote>
  <w:endnote w:type="continuationSeparator" w:id="0">
    <w:p w14:paraId="324B5CE0" w14:textId="77777777" w:rsidR="009839D7" w:rsidRDefault="009839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983B2" w14:textId="77777777" w:rsidR="009839D7" w:rsidRDefault="009839D7">
      <w:pPr>
        <w:spacing w:line="240" w:lineRule="auto"/>
      </w:pPr>
      <w:r>
        <w:separator/>
      </w:r>
    </w:p>
  </w:footnote>
  <w:footnote w:type="continuationSeparator" w:id="0">
    <w:p w14:paraId="712C2088" w14:textId="77777777" w:rsidR="009839D7" w:rsidRDefault="009839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9839D7">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F0710"/>
    <w:rsid w:val="000F0FF1"/>
    <w:rsid w:val="000F3819"/>
    <w:rsid w:val="001240F5"/>
    <w:rsid w:val="0014228D"/>
    <w:rsid w:val="00142519"/>
    <w:rsid w:val="00145F06"/>
    <w:rsid w:val="00176D94"/>
    <w:rsid w:val="001829BA"/>
    <w:rsid w:val="00197E1C"/>
    <w:rsid w:val="001A122E"/>
    <w:rsid w:val="001A454A"/>
    <w:rsid w:val="001B4244"/>
    <w:rsid w:val="001C6184"/>
    <w:rsid w:val="001C7F11"/>
    <w:rsid w:val="001D58AF"/>
    <w:rsid w:val="001D7F65"/>
    <w:rsid w:val="001F362C"/>
    <w:rsid w:val="001F4CE8"/>
    <w:rsid w:val="002002AD"/>
    <w:rsid w:val="00230C84"/>
    <w:rsid w:val="00251E86"/>
    <w:rsid w:val="00286F02"/>
    <w:rsid w:val="00292688"/>
    <w:rsid w:val="00293157"/>
    <w:rsid w:val="002B1EF0"/>
    <w:rsid w:val="002C69CC"/>
    <w:rsid w:val="002D0635"/>
    <w:rsid w:val="002D1849"/>
    <w:rsid w:val="002E20CB"/>
    <w:rsid w:val="00316472"/>
    <w:rsid w:val="0031764E"/>
    <w:rsid w:val="003220B8"/>
    <w:rsid w:val="003227DA"/>
    <w:rsid w:val="00332C1F"/>
    <w:rsid w:val="00340635"/>
    <w:rsid w:val="003B588B"/>
    <w:rsid w:val="003B678B"/>
    <w:rsid w:val="003C702C"/>
    <w:rsid w:val="003C725D"/>
    <w:rsid w:val="003D5718"/>
    <w:rsid w:val="003E74A7"/>
    <w:rsid w:val="00417387"/>
    <w:rsid w:val="0043135B"/>
    <w:rsid w:val="00431529"/>
    <w:rsid w:val="004339D6"/>
    <w:rsid w:val="00442AC3"/>
    <w:rsid w:val="004913AD"/>
    <w:rsid w:val="004A4E39"/>
    <w:rsid w:val="004B4CBE"/>
    <w:rsid w:val="004B7149"/>
    <w:rsid w:val="004D08C7"/>
    <w:rsid w:val="004D2FE6"/>
    <w:rsid w:val="004F4D58"/>
    <w:rsid w:val="00557274"/>
    <w:rsid w:val="0056057E"/>
    <w:rsid w:val="00562B27"/>
    <w:rsid w:val="00577A1B"/>
    <w:rsid w:val="0058480D"/>
    <w:rsid w:val="005B1DA0"/>
    <w:rsid w:val="005B7709"/>
    <w:rsid w:val="005C3B5F"/>
    <w:rsid w:val="005D56D2"/>
    <w:rsid w:val="005E671A"/>
    <w:rsid w:val="005F107C"/>
    <w:rsid w:val="005F3076"/>
    <w:rsid w:val="005F676B"/>
    <w:rsid w:val="005F6EA4"/>
    <w:rsid w:val="005F7CBC"/>
    <w:rsid w:val="0062083A"/>
    <w:rsid w:val="00622B1D"/>
    <w:rsid w:val="00633F66"/>
    <w:rsid w:val="00642227"/>
    <w:rsid w:val="00645802"/>
    <w:rsid w:val="00647793"/>
    <w:rsid w:val="00653A81"/>
    <w:rsid w:val="006947E4"/>
    <w:rsid w:val="006B0FA6"/>
    <w:rsid w:val="006B5E8C"/>
    <w:rsid w:val="006C4ED2"/>
    <w:rsid w:val="0070428A"/>
    <w:rsid w:val="0072312D"/>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B27E0"/>
    <w:rsid w:val="008C730E"/>
    <w:rsid w:val="00922206"/>
    <w:rsid w:val="0092315B"/>
    <w:rsid w:val="00930CE8"/>
    <w:rsid w:val="00946B9A"/>
    <w:rsid w:val="009839D7"/>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D70"/>
    <w:rsid w:val="00A651EB"/>
    <w:rsid w:val="00A8119F"/>
    <w:rsid w:val="00AB27AA"/>
    <w:rsid w:val="00AE66A3"/>
    <w:rsid w:val="00B030A0"/>
    <w:rsid w:val="00B03539"/>
    <w:rsid w:val="00B04DF1"/>
    <w:rsid w:val="00B135B5"/>
    <w:rsid w:val="00B1710C"/>
    <w:rsid w:val="00B17BC3"/>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F7D67"/>
    <w:rsid w:val="00D10F84"/>
    <w:rsid w:val="00D56C1D"/>
    <w:rsid w:val="00D57455"/>
    <w:rsid w:val="00D6706C"/>
    <w:rsid w:val="00D86814"/>
    <w:rsid w:val="00DA3923"/>
    <w:rsid w:val="00DD26E2"/>
    <w:rsid w:val="00DD75C1"/>
    <w:rsid w:val="00E008C2"/>
    <w:rsid w:val="00E10E30"/>
    <w:rsid w:val="00E21335"/>
    <w:rsid w:val="00E4751F"/>
    <w:rsid w:val="00E53DC2"/>
    <w:rsid w:val="00E66263"/>
    <w:rsid w:val="00E83748"/>
    <w:rsid w:val="00E96888"/>
    <w:rsid w:val="00EA0650"/>
    <w:rsid w:val="00ED4977"/>
    <w:rsid w:val="00EE0207"/>
    <w:rsid w:val="00F04E36"/>
    <w:rsid w:val="00F27EA8"/>
    <w:rsid w:val="00F51DE6"/>
    <w:rsid w:val="00F53A63"/>
    <w:rsid w:val="00F642A7"/>
    <w:rsid w:val="00F65D51"/>
    <w:rsid w:val="00FA431B"/>
    <w:rsid w:val="00FB439A"/>
    <w:rsid w:val="00FB5BA3"/>
    <w:rsid w:val="00FC0C7C"/>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21</Pages>
  <Words>5754</Words>
  <Characters>32798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150</cp:revision>
  <cp:lastPrinted>2021-10-01T18:41:00Z</cp:lastPrinted>
  <dcterms:created xsi:type="dcterms:W3CDTF">2021-09-24T20:08:00Z</dcterms:created>
  <dcterms:modified xsi:type="dcterms:W3CDTF">2022-01-04T19:01:00Z</dcterms:modified>
</cp:coreProperties>
</file>