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 xml:space="preserve">This submission is posted as a preprint on </w:t>
      </w:r>
      <w:proofErr w:type="spellStart"/>
      <w:r>
        <w:t>bioRxiv</w:t>
      </w:r>
      <w:proofErr w:type="spellEnd"/>
      <w:r>
        <w:t xml:space="preserve">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w:t>
      </w:r>
      <w:proofErr w:type="spellStart"/>
      <w:r>
        <w:t>Zenodo</w:t>
      </w:r>
      <w:proofErr w:type="spellEnd"/>
      <w:r>
        <w:t xml:space="preserve">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 xml:space="preserve">Determining the extent to which community-level properties are affected by species loss, and how and why </w:t>
      </w:r>
      <w:proofErr w:type="gramStart"/>
      <w:r>
        <w:t>this changes</w:t>
      </w:r>
      <w:proofErr w:type="gramEnd"/>
      <w:r>
        <w:t xml:space="preserve"> over time, is key for understanding how communities are structured and how community function may respond to future perturbations (Gonzalez and </w:t>
      </w:r>
      <w:proofErr w:type="spellStart"/>
      <w:r>
        <w:t>Loreau</w:t>
      </w:r>
      <w:proofErr w:type="spellEnd"/>
      <w:r>
        <w:t xml:space="preserve">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proofErr w:type="gramStart"/>
      <w:ins w:id="11" w:author="Diaz,Renata M" w:date="2021-12-28T10:51:00Z">
        <w:r w:rsidR="00B427A0">
          <w:t>e.g.</w:t>
        </w:r>
        <w:proofErr w:type="gramEnd"/>
        <w:r w:rsidR="00B427A0">
          <w:t xml:space="preserve">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w:t>
      </w:r>
      <w:proofErr w:type="spellStart"/>
      <w:r w:rsidR="00A12B54">
        <w:t>Bannar</w:t>
      </w:r>
      <w:proofErr w:type="spellEnd"/>
      <w:r w:rsidR="00A12B54">
        <w:t>-Martin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w:t>
      </w:r>
      <w:proofErr w:type="spellStart"/>
      <w:r>
        <w:t>Loreau</w:t>
      </w:r>
      <w:proofErr w:type="spellEnd"/>
      <w:r>
        <w:t xml:space="preserve">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w:t>
      </w:r>
      <w:proofErr w:type="spellStart"/>
      <w:r>
        <w:t>Valen</w:t>
      </w:r>
      <w:proofErr w:type="spellEnd"/>
      <w:r>
        <w:t xml:space="preserve">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w:t>
      </w:r>
      <w:proofErr w:type="gramStart"/>
      <w:r>
        <w:t>similar to</w:t>
      </w:r>
      <w:proofErr w:type="gramEnd"/>
      <w:r>
        <w:t xml:space="preserve"> the species that are lost (Ernest and Brown 2001; </w:t>
      </w:r>
      <w:proofErr w:type="spellStart"/>
      <w:r>
        <w:t>Leibold</w:t>
      </w:r>
      <w:proofErr w:type="spellEnd"/>
      <w:r>
        <w:t xml:space="preserve"> et al. 2017). The ability of colonization to supply functionally redundant species depends on the species (and traits) present in the broader metacommunity, and on the rate of dispersal supplying appropriate species to local communities (</w:t>
      </w:r>
      <w:proofErr w:type="spellStart"/>
      <w:r>
        <w:t>Leibold</w:t>
      </w:r>
      <w:proofErr w:type="spellEnd"/>
      <w:r>
        <w:t xml:space="preserve">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w:t>
      </w:r>
      <w:proofErr w:type="spellStart"/>
      <w:r>
        <w:t>Loreau</w:t>
      </w:r>
      <w:proofErr w:type="spellEnd"/>
      <w:r>
        <w:t xml:space="preserve">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 xml:space="preserve">dynamics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w:t>
      </w:r>
      <w:proofErr w:type="spellStart"/>
      <w:r>
        <w:t>Houlahan</w:t>
      </w:r>
      <w:proofErr w:type="spellEnd"/>
      <w:r>
        <w:t xml:space="preserve">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w:t>
      </w:r>
      <w:proofErr w:type="gramStart"/>
      <w:r w:rsidR="007E0CF8">
        <w:t>period of time</w:t>
      </w:r>
      <w:proofErr w:type="gramEnd"/>
      <w:r w:rsidR="007E0CF8">
        <w:t>,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proofErr w:type="spellStart"/>
      <w:r>
        <w:rPr>
          <w:i/>
        </w:rPr>
        <w:t>Dipodomys</w:t>
      </w:r>
      <w:proofErr w:type="spellEnd"/>
      <w:r>
        <w:rPr>
          <w:i/>
        </w:rPr>
        <w:t xml:space="preserve">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proofErr w:type="spellStart"/>
      <w:r>
        <w:rPr>
          <w:i/>
        </w:rPr>
        <w:t>Etot</w:t>
      </w:r>
      <w:proofErr w:type="spellEnd"/>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proofErr w:type="spellStart"/>
      <w:r>
        <w:rPr>
          <w:i/>
        </w:rPr>
        <w:t>Etot</w:t>
      </w:r>
      <w:proofErr w:type="spellEnd"/>
      <w:r>
        <w:rPr>
          <w:i/>
        </w:rPr>
        <w:t xml:space="preserve">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proofErr w:type="spellStart"/>
      <w:r>
        <w:rPr>
          <w:i/>
        </w:rPr>
        <w:t>Chaetodipus</w:t>
      </w:r>
      <w:proofErr w:type="spellEnd"/>
      <w:r>
        <w:rPr>
          <w:i/>
        </w:rPr>
        <w:t xml:space="preserve"> </w:t>
      </w:r>
      <w:proofErr w:type="spellStart"/>
      <w:r>
        <w:rPr>
          <w:i/>
        </w:rPr>
        <w:t>baileyi</w:t>
      </w:r>
      <w:proofErr w:type="spellEnd"/>
      <w:r>
        <w:t xml:space="preserve">. </w:t>
      </w:r>
      <w:r>
        <w:rPr>
          <w:i/>
        </w:rPr>
        <w:t xml:space="preserve">C. </w:t>
      </w:r>
      <w:proofErr w:type="spellStart"/>
      <w:r>
        <w:rPr>
          <w:i/>
        </w:rPr>
        <w:t>baileyi</w:t>
      </w:r>
      <w:proofErr w:type="spellEnd"/>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w:t>
      </w:r>
      <w:proofErr w:type="spellStart"/>
      <w:r>
        <w:rPr>
          <w:i/>
        </w:rPr>
        <w:t>baileyi</w:t>
      </w:r>
      <w:proofErr w:type="spellEnd"/>
      <w:r>
        <w:rPr>
          <w:i/>
        </w:rPr>
        <w:t xml:space="preserve">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 xml:space="preserve">shifts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 xml:space="preserve">the effect of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572D9125" w:rsidR="0014228D" w:rsidRDefault="004D2FE6">
      <w:pPr>
        <w:ind w:firstLine="720"/>
      </w:pPr>
      <w:r>
        <w:t>The Portal Project consists of a set of 24 fenced experimental plots located approximately 7 miles east of Portal, AZ, USA, on unceded land of the Chiricahua Apache. Beginning in 1977, kangaroo rats (</w:t>
      </w:r>
      <w:proofErr w:type="spellStart"/>
      <w:r>
        <w:rPr>
          <w:i/>
        </w:rPr>
        <w:t>Dipodomys</w:t>
      </w:r>
      <w:proofErr w:type="spellEnd"/>
      <w:r>
        <w:rPr>
          <w:i/>
        </w:rPr>
        <w:t xml:space="preserve"> spectabilis, D. </w:t>
      </w:r>
      <w:proofErr w:type="spellStart"/>
      <w:r>
        <w:rPr>
          <w:i/>
        </w:rPr>
        <w:t>merriami</w:t>
      </w:r>
      <w:proofErr w:type="spellEnd"/>
      <w:r>
        <w:rPr>
          <w:i/>
        </w:rPr>
        <w:t xml:space="preserve">, </w:t>
      </w:r>
      <w:r>
        <w:t xml:space="preserve">and </w:t>
      </w:r>
      <w:r>
        <w:rPr>
          <w:i/>
        </w:rPr>
        <w:t xml:space="preserve">D. </w:t>
      </w:r>
      <w:proofErr w:type="spellStart"/>
      <w:r>
        <w:rPr>
          <w:i/>
        </w:rPr>
        <w:t>ordii</w:t>
      </w:r>
      <w:proofErr w:type="spellEnd"/>
      <w:r>
        <w:t>) have been experimentally excluded from a subset of these plots (</w:t>
      </w:r>
      <w:proofErr w:type="spellStart"/>
      <w:r>
        <w:t>exclosures</w:t>
      </w:r>
      <w:proofErr w:type="spellEnd"/>
      <w:r>
        <w:t xml:space="preserve">),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4T17:49:00Z">
        <w:r w:rsidR="00956A82">
          <w:t xml:space="preserve"> bouts of</w:t>
        </w:r>
      </w:ins>
      <w:ins w:id="77" w:author="Diaz,Renata M" w:date="2022-01-03T17:01:00Z">
        <w:r w:rsidR="00930CE8">
          <w:t xml:space="preserve"> live-trapping, and </w:t>
        </w:r>
        <w:proofErr w:type="gramStart"/>
        <w:r w:rsidR="00930CE8">
          <w:t>each individual</w:t>
        </w:r>
        <w:proofErr w:type="gramEnd"/>
        <w:r w:rsidR="00930CE8">
          <w:t xml:space="preserve">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04508289" w:rsidR="0014228D" w:rsidRDefault="004D2FE6">
      <w:pPr>
        <w:ind w:firstLine="720"/>
      </w:pPr>
      <w:r>
        <w:t>We use</w:t>
      </w:r>
      <w:ins w:id="78" w:author="Diaz,Renata M" w:date="2021-12-28T11:06:00Z">
        <w:r w:rsidR="00FE1535">
          <w:t>d</w:t>
        </w:r>
      </w:ins>
      <w:r>
        <w:t xml:space="preserve"> data </w:t>
      </w:r>
      <w:ins w:id="79" w:author="Diaz,Renata M" w:date="2022-01-03T17:02:00Z">
        <w:r w:rsidR="00C11F24">
          <w:t xml:space="preserve">for control and </w:t>
        </w:r>
        <w:proofErr w:type="spellStart"/>
        <w:r w:rsidR="00C11F24">
          <w:t>exclosure</w:t>
        </w:r>
        <w:proofErr w:type="spellEnd"/>
        <w:r w:rsidR="00C11F24">
          <w:t xml:space="preserve"> plots </w:t>
        </w:r>
      </w:ins>
      <w:del w:id="80"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w:t>
      </w:r>
      <w:proofErr w:type="gramStart"/>
      <w:r>
        <w:t>period of time</w:t>
      </w:r>
      <w:proofErr w:type="gramEnd"/>
      <w:r>
        <w:t xml:space="preserve"> (Ernest et al. 2019). </w:t>
      </w:r>
      <w:ins w:id="81" w:author="Diaz,Renata M" w:date="2022-01-03T17:02:00Z">
        <w:r w:rsidR="00826522">
          <w:t>Four con</w:t>
        </w:r>
      </w:ins>
      <w:ins w:id="82" w:author="Diaz,Renata M" w:date="2022-01-03T17:03:00Z">
        <w:r w:rsidR="00826522">
          <w:t xml:space="preserve">trol plots, and five </w:t>
        </w:r>
        <w:proofErr w:type="spellStart"/>
        <w:r w:rsidR="00826522">
          <w:t>exclosure</w:t>
        </w:r>
        <w:proofErr w:type="spellEnd"/>
        <w:r w:rsidR="00826522">
          <w:t xml:space="preserve"> plots, met these </w:t>
        </w:r>
        <w:proofErr w:type="spellStart"/>
        <w:r w:rsidR="00826522">
          <w:t>critera</w:t>
        </w:r>
        <w:proofErr w:type="spellEnd"/>
        <w:r w:rsidR="00826522">
          <w:t>. In ord</w:t>
        </w:r>
      </w:ins>
      <w:ins w:id="83" w:author="Diaz,Renata M" w:date="2022-01-03T17:04:00Z">
        <w:r w:rsidR="00826522">
          <w:t xml:space="preserve">er to achieve a balanced sample, we randomly selected four </w:t>
        </w:r>
        <w:proofErr w:type="spellStart"/>
        <w:r w:rsidR="00826522">
          <w:t>exclosure</w:t>
        </w:r>
        <w:proofErr w:type="spellEnd"/>
        <w:r w:rsidR="00826522">
          <w:t xml:space="preserve"> plots for analysis.</w:t>
        </w:r>
      </w:ins>
      <w:ins w:id="84" w:author="Diaz,Renata M" w:date="2022-01-03T17:02:00Z">
        <w:r w:rsidR="00C11F24">
          <w:t xml:space="preserve"> </w:t>
        </w:r>
      </w:ins>
      <w:r>
        <w:t xml:space="preserve">We broke </w:t>
      </w:r>
      <w:del w:id="85" w:author="Diaz,Renata M" w:date="2022-01-03T17:04:00Z">
        <w:r w:rsidDel="00826522">
          <w:delText xml:space="preserve">this </w:delText>
        </w:r>
      </w:del>
      <w:ins w:id="86" w:author="Diaz,Renata M" w:date="2022-01-03T17:04:00Z">
        <w:r w:rsidR="00826522">
          <w:t xml:space="preserve">the </w:t>
        </w:r>
      </w:ins>
      <w:r>
        <w:t xml:space="preserve">timeseries into three time periods </w:t>
      </w:r>
      <w:del w:id="87" w:author="Diaz,Renata M" w:date="2021-12-28T10:57:00Z">
        <w:r w:rsidDel="00332C1F">
          <w:delText xml:space="preserve">corresponding </w:delText>
        </w:r>
      </w:del>
      <w:ins w:id="88" w:author="Diaz,Renata M" w:date="2021-12-28T10:58:00Z">
        <w:r w:rsidR="00332C1F">
          <w:t xml:space="preserve">defined by the major transitions in the rodent community surrounding the establishment of </w:t>
        </w:r>
        <w:r w:rsidR="00332C1F">
          <w:rPr>
            <w:i/>
          </w:rPr>
          <w:t xml:space="preserve">C. </w:t>
        </w:r>
        <w:proofErr w:type="spellStart"/>
        <w:r w:rsidR="00332C1F">
          <w:rPr>
            <w:i/>
          </w:rPr>
          <w:t>baileyi</w:t>
        </w:r>
        <w:proofErr w:type="spellEnd"/>
        <w:r w:rsidR="00332C1F">
          <w:rPr>
            <w:i/>
          </w:rPr>
          <w:t xml:space="preserve"> </w:t>
        </w:r>
        <w:r w:rsidR="00332C1F">
          <w:rPr>
            <w:iCs/>
          </w:rPr>
          <w:t>in 1996-1997 and its</w:t>
        </w:r>
      </w:ins>
      <w:ins w:id="89" w:author="Diaz,Renata M" w:date="2021-12-28T10:59:00Z">
        <w:r w:rsidR="00332C1F">
          <w:rPr>
            <w:iCs/>
          </w:rPr>
          <w:t xml:space="preserve"> subsequent decline in 2009-2010 (Ernest and Brown 2001; </w:t>
        </w:r>
        <w:r w:rsidR="00332C1F">
          <w:rPr>
            <w:iCs/>
          </w:rPr>
          <w:lastRenderedPageBreak/>
          <w:t xml:space="preserve">Thibault et al. 2010; Christensen et al. 2018). We defined the </w:t>
        </w:r>
      </w:ins>
      <w:ins w:id="90" w:author="Diaz,Renata M" w:date="2021-12-28T11:06:00Z">
        <w:r w:rsidR="0070428A">
          <w:rPr>
            <w:iCs/>
          </w:rPr>
          <w:t>first</w:t>
        </w:r>
      </w:ins>
      <w:ins w:id="91" w:author="Diaz,Renata M" w:date="2021-12-28T11:00:00Z">
        <w:r w:rsidR="00332C1F">
          <w:rPr>
            <w:iCs/>
          </w:rPr>
          <w:t xml:space="preserve"> time period as from</w:t>
        </w:r>
      </w:ins>
      <w:ins w:id="92" w:author="Diaz,Renata M" w:date="2021-12-28T10:58:00Z">
        <w:r w:rsidR="00332C1F">
          <w:rPr>
            <w:iCs/>
          </w:rPr>
          <w:t xml:space="preserve"> </w:t>
        </w:r>
      </w:ins>
      <w:del w:id="93" w:author="Diaz,Renata M" w:date="2021-12-28T10:57:00Z">
        <w:r w:rsidDel="00332C1F">
          <w:delText>to</w:delText>
        </w:r>
      </w:del>
      <w:del w:id="94"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5" w:author="Diaz,Renata M" w:date="2021-12-28T10:56:00Z">
        <w:r w:rsidDel="00332C1F">
          <w:delText xml:space="preserve">: </w:delText>
        </w:r>
        <w:r w:rsidR="00C547F3" w:rsidDel="00332C1F">
          <w:delText>1</w:delText>
        </w:r>
        <w:r w:rsidDel="00332C1F">
          <w:delText xml:space="preserve">) </w:delText>
        </w:r>
      </w:del>
      <w:r>
        <w:t>February 1988 to June 1997</w:t>
      </w:r>
      <w:ins w:id="96" w:author="Diaz,Renata M" w:date="2021-12-28T11:00:00Z">
        <w:r w:rsidR="00332C1F">
          <w:t xml:space="preserve">, which was the first census period in which </w:t>
        </w:r>
        <w:r w:rsidR="00332C1F">
          <w:rPr>
            <w:i/>
          </w:rPr>
          <w:t xml:space="preserve">C. </w:t>
        </w:r>
        <w:proofErr w:type="spellStart"/>
        <w:r w:rsidR="00332C1F">
          <w:rPr>
            <w:i/>
          </w:rPr>
          <w:t>baileyi</w:t>
        </w:r>
        <w:proofErr w:type="spellEnd"/>
        <w:r w:rsidR="00332C1F">
          <w:rPr>
            <w:i/>
          </w:rPr>
          <w:t xml:space="preserve"> </w:t>
        </w:r>
        <w:r w:rsidR="00332C1F">
          <w:rPr>
            <w:iCs/>
          </w:rPr>
          <w:t xml:space="preserve">was captured on all </w:t>
        </w:r>
        <w:proofErr w:type="spellStart"/>
        <w:r w:rsidR="00332C1F">
          <w:rPr>
            <w:iCs/>
          </w:rPr>
          <w:t>exclosure</w:t>
        </w:r>
        <w:proofErr w:type="spellEnd"/>
        <w:r w:rsidR="00332C1F">
          <w:rPr>
            <w:iCs/>
          </w:rPr>
          <w:t xml:space="preserve"> plots at the site</w:t>
        </w:r>
      </w:ins>
      <w:ins w:id="97" w:author="Diaz,Renata M" w:date="2022-01-03T13:44:00Z">
        <w:r w:rsidR="00417387">
          <w:rPr>
            <w:iCs/>
          </w:rPr>
          <w:t xml:space="preserve"> (following Bledsoe and Ernest, 2019)</w:t>
        </w:r>
      </w:ins>
      <w:ins w:id="98" w:author="Diaz,Renata M" w:date="2021-12-28T11:00:00Z">
        <w:r w:rsidR="00332C1F">
          <w:rPr>
            <w:iCs/>
          </w:rPr>
          <w:t xml:space="preserve">. </w:t>
        </w:r>
      </w:ins>
      <w:ins w:id="99" w:author="Diaz,Renata M" w:date="2021-12-28T11:01:00Z">
        <w:r w:rsidR="00332C1F">
          <w:rPr>
            <w:iCs/>
          </w:rPr>
          <w:t xml:space="preserve"> The second time period spans from July 1997 until January 2010, which is the </w:t>
        </w:r>
      </w:ins>
      <w:ins w:id="100" w:author="Diaz,Renata M" w:date="2021-12-28T11:03:00Z">
        <w:r w:rsidR="0031764E">
          <w:rPr>
            <w:iCs/>
          </w:rPr>
          <w:t xml:space="preserve">midpoint of the 95% credible interval for the timing of the last </w:t>
        </w:r>
      </w:ins>
      <w:del w:id="101" w:author="Diaz,Renata M" w:date="2021-12-28T11:01:00Z">
        <w:r w:rsidR="00C547F3" w:rsidDel="00332C1F">
          <w:delText xml:space="preserve">; </w:delText>
        </w:r>
      </w:del>
      <w:del w:id="102"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3" w:author="Diaz,Renata M" w:date="2021-12-28T11:03:00Z">
        <w:r w:rsidR="0031764E">
          <w:t xml:space="preserve"> as estimated in Christensen et al. (2018).</w:t>
        </w:r>
      </w:ins>
      <w:ins w:id="104" w:author="Diaz,Renata M" w:date="2021-12-28T11:04:00Z">
        <w:r w:rsidR="0031764E">
          <w:t xml:space="preserve"> The last time period spans from February 2010 until January 202</w:t>
        </w:r>
      </w:ins>
      <w:del w:id="105"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del w:id="106" w:author="Diaz,Renata M" w:date="2022-01-04T14:06:00Z">
        <w:r w:rsidDel="000E71C3">
          <w:delText>, when data collection was interrupted by the COVID-19 pandemic</w:delText>
        </w:r>
      </w:del>
      <w:ins w:id="107" w:author="Diaz,Renata M" w:date="2021-12-28T11:04:00Z">
        <w:r w:rsidR="0031764E">
          <w:t xml:space="preserve">. </w:t>
        </w:r>
      </w:ins>
      <w:del w:id="108"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09" w:author="Diaz,Renata M" w:date="2021-12-28T11:05:00Z">
        <w:r w:rsidDel="00B030A0">
          <w:delText xml:space="preserve">as </w:delText>
        </w:r>
      </w:del>
      <w:ins w:id="110" w:author="Diaz,Renata M" w:date="2021-12-28T11:05:00Z">
        <w:r w:rsidR="00B030A0">
          <w:t xml:space="preserve">using </w:t>
        </w:r>
      </w:ins>
      <w:ins w:id="111" w:author="Diaz,Renata M" w:date="2022-01-03T17:25:00Z">
        <w:r w:rsidR="00230C84">
          <w:t>the</w:t>
        </w:r>
      </w:ins>
      <w:ins w:id="112" w:author="Diaz,Renata M" w:date="2022-01-03T15:07:00Z">
        <w:r w:rsidR="00946B9A">
          <w:t xml:space="preserve"> allometric</w:t>
        </w:r>
      </w:ins>
      <w:ins w:id="113" w:author="Diaz,Renata M" w:date="2021-12-28T11:05:00Z">
        <w:r w:rsidR="00B030A0">
          <w:t xml:space="preserve"> 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(White et al. 2004). We calculated treatment and species-level energy use as the sum of the appropriate individuals’ metabolic rates</w:t>
      </w:r>
      <w:ins w:id="114" w:author="Diaz,Renata M" w:date="2022-01-03T15:49:00Z">
        <w:r w:rsidR="00CA0330">
          <w:t xml:space="preserve">, and total biomass as the sum of </w:t>
        </w:r>
      </w:ins>
      <w:ins w:id="115" w:author="Diaz,Renata M" w:date="2022-01-04T14:05:00Z">
        <w:r w:rsidR="00532E53">
          <w:t xml:space="preserve">individuals’ </w:t>
        </w:r>
      </w:ins>
      <w:ins w:id="116" w:author="Diaz,Renata M" w:date="2022-01-03T15:49:00Z">
        <w:r w:rsidR="00CA0330">
          <w:t>body mass measurements</w:t>
        </w:r>
      </w:ins>
      <w:r>
        <w:t xml:space="preserve">. All data were accessed using the R package </w:t>
      </w:r>
      <w:proofErr w:type="spellStart"/>
      <w:r>
        <w:rPr>
          <w:i/>
        </w:rPr>
        <w:t>portalr</w:t>
      </w:r>
      <w:proofErr w:type="spellEnd"/>
      <w:r>
        <w:rPr>
          <w:i/>
        </w:rPr>
        <w:t xml:space="preserve"> </w:t>
      </w:r>
      <w:r>
        <w:t>(Christensen et al. 2019).</w:t>
      </w:r>
    </w:p>
    <w:p w14:paraId="00000018" w14:textId="77777777" w:rsidR="0014228D" w:rsidRDefault="004D2FE6">
      <w:pPr>
        <w:pStyle w:val="Heading2"/>
        <w:rPr>
          <w:i w:val="0"/>
        </w:rPr>
      </w:pPr>
      <w:r>
        <w:t>Rodent community energy use</w:t>
      </w:r>
    </w:p>
    <w:p w14:paraId="1065ECC3" w14:textId="587D8B80" w:rsidR="00D86814" w:rsidRPr="00E66263" w:rsidRDefault="00FC4DE7">
      <w:pPr>
        <w:pBdr>
          <w:top w:val="nil"/>
          <w:left w:val="nil"/>
          <w:bottom w:val="nil"/>
          <w:right w:val="nil"/>
          <w:between w:val="nil"/>
        </w:pBdr>
        <w:ind w:firstLine="720"/>
        <w:rPr>
          <w:moveTo w:id="117" w:author="Diaz,Renata M" w:date="2021-12-28T10:55:00Z"/>
          <w:i/>
          <w:iCs/>
          <w:color w:val="000000"/>
          <w:rPrChange w:id="118" w:author="Diaz,Renata M" w:date="2022-01-04T13:08:00Z">
            <w:rPr>
              <w:moveTo w:id="119" w:author="Diaz,Renata M" w:date="2021-12-28T10:55:00Z"/>
              <w:i w:val="0"/>
            </w:rPr>
          </w:rPrChange>
        </w:rPr>
        <w:pPrChange w:id="120" w:author="Diaz,Renata M" w:date="2022-01-04T13:08:00Z">
          <w:pPr>
            <w:pStyle w:val="Heading2"/>
          </w:pPr>
        </w:pPrChange>
      </w:pPr>
      <w:ins w:id="121" w:author="Diaz,Renata M" w:date="2022-01-06T09:21:00Z">
        <w:r>
          <w:rPr>
            <w:color w:val="000000"/>
          </w:rPr>
          <w:t xml:space="preserve">Because energy use is a more direct reflection of resource use than biomass, we primarily focused analyses on the dynamics of energy use. </w:t>
        </w:r>
        <w:r>
          <w:rPr>
            <w:iCs/>
            <w:color w:val="000000"/>
          </w:rPr>
          <w:t xml:space="preserve">For biomass, we repeated these analyses substituting biomass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122" w:author="Diaz,Renata M" w:date="2022-01-06T10:48:00Z">
        <w:r w:rsidR="002F1F24">
          <w:rPr>
            <w:color w:val="000000"/>
          </w:rPr>
          <w:t>; a provisional plot-level analysis yielded qualitatively equivalent results (Appendix S4)</w:t>
        </w:r>
      </w:ins>
      <w:r w:rsidR="004D2FE6">
        <w:rPr>
          <w:color w:val="000000"/>
        </w:rPr>
        <w:t>.</w:t>
      </w:r>
      <w:ins w:id="123" w:author="Diaz,Renata M" w:date="2022-01-06T09:21:00Z">
        <w:r>
          <w:rPr>
            <w:color w:val="000000"/>
          </w:rPr>
          <w:t xml:space="preserve"> </w:t>
        </w:r>
      </w:ins>
      <w:del w:id="124" w:author="Diaz,Renata M" w:date="2022-01-06T09:20:00Z">
        <w:r w:rsidR="004D2FE6" w:rsidDel="00E627A0">
          <w:rPr>
            <w:color w:val="000000"/>
          </w:rPr>
          <w:delText xml:space="preserve"> </w:delText>
        </w:r>
      </w:del>
      <w:r w:rsidR="004D2FE6">
        <w:rPr>
          <w:color w:val="000000"/>
        </w:rPr>
        <w:t>To measure the overall impact of kangaroo rat removal on</w:t>
      </w:r>
      <w:del w:id="125" w:author="Diaz,Renata M" w:date="2022-01-04T13:11:00Z">
        <w:r w:rsidR="004D2FE6" w:rsidDel="00922206">
          <w:rPr>
            <w:color w:val="000000"/>
          </w:rPr>
          <w:delText xml:space="preserve"> </w:delText>
        </w:r>
      </w:del>
      <w:ins w:id="126" w:author="Diaz,Renata M" w:date="2022-01-04T13:11:00Z">
        <w:r w:rsidR="00922206">
          <w:rPr>
            <w:i/>
            <w:iCs/>
            <w:color w:val="000000"/>
          </w:rPr>
          <w:t xml:space="preserve"> </w:t>
        </w:r>
      </w:ins>
      <w:proofErr w:type="spellStart"/>
      <w:r w:rsidR="004D2FE6">
        <w:rPr>
          <w:i/>
          <w:color w:val="000000"/>
        </w:rPr>
        <w:t>Etot</w:t>
      </w:r>
      <w:proofErr w:type="spellEnd"/>
      <w:r w:rsidR="004D2FE6">
        <w:rPr>
          <w:color w:val="000000"/>
        </w:rPr>
        <w:t xml:space="preserve">, we calculated a “total energy ratio” as the ratio of treatment-level </w:t>
      </w:r>
      <w:proofErr w:type="spellStart"/>
      <w:r w:rsidR="004D2FE6">
        <w:rPr>
          <w:i/>
          <w:color w:val="000000"/>
        </w:rPr>
        <w:t>Etot</w:t>
      </w:r>
      <w:proofErr w:type="spellEnd"/>
      <w:ins w:id="127" w:author="Diaz,Renata M" w:date="2022-01-03T15:51:00Z">
        <w:r w:rsidR="00A001C3">
          <w:rPr>
            <w:i/>
            <w:color w:val="000000"/>
          </w:rPr>
          <w:t xml:space="preserve"> </w:t>
        </w:r>
      </w:ins>
      <w:del w:id="128" w:author="Diaz,Renata M" w:date="2022-01-03T15:56:00Z">
        <w:r w:rsidR="004D2FE6" w:rsidDel="000F3819">
          <w:rPr>
            <w:i/>
            <w:color w:val="000000"/>
          </w:rPr>
          <w:delText xml:space="preserve"> </w:delText>
        </w:r>
      </w:del>
      <w:r w:rsidR="004D2FE6">
        <w:rPr>
          <w:color w:val="000000"/>
        </w:rPr>
        <w:t xml:space="preserve">for kangaroo-rat </w:t>
      </w:r>
      <w:proofErr w:type="spellStart"/>
      <w:r w:rsidR="004D2FE6">
        <w:rPr>
          <w:color w:val="000000"/>
        </w:rPr>
        <w:t>exclosure</w:t>
      </w:r>
      <w:proofErr w:type="spellEnd"/>
      <w:r w:rsidR="004D2FE6">
        <w:rPr>
          <w:color w:val="000000"/>
        </w:rPr>
        <w:t xml:space="preserve"> plots relative to unmanipulated control plots, </w:t>
      </w:r>
      <w:proofErr w:type="gramStart"/>
      <w:r w:rsidR="004D2FE6">
        <w:rPr>
          <w:color w:val="000000"/>
        </w:rPr>
        <w:t>i.e.</w:t>
      </w:r>
      <w:proofErr w:type="gramEnd"/>
      <w:r w:rsidR="004D2FE6">
        <w:rPr>
          <w:color w:val="000000"/>
        </w:rPr>
        <w:t xml:space="preserve"> </w:t>
      </w:r>
      <w:proofErr w:type="spellStart"/>
      <w:r w:rsidR="004D2FE6">
        <w:rPr>
          <w:i/>
          <w:color w:val="000000"/>
        </w:rPr>
        <w:t>Etot</w:t>
      </w:r>
      <w:r w:rsidR="004D2FE6">
        <w:rPr>
          <w:i/>
          <w:color w:val="000000"/>
          <w:vertAlign w:val="subscript"/>
        </w:rPr>
        <w:t>E</w:t>
      </w:r>
      <w:proofErr w:type="spellEnd"/>
      <w:r w:rsidR="004D2FE6">
        <w:rPr>
          <w:i/>
          <w:color w:val="000000"/>
        </w:rPr>
        <w:t>/</w:t>
      </w:r>
      <w:proofErr w:type="spellStart"/>
      <w:r w:rsidR="004D2FE6">
        <w:rPr>
          <w:i/>
          <w:color w:val="000000"/>
        </w:rPr>
        <w:t>Etot</w:t>
      </w:r>
      <w:r w:rsidR="004D2FE6">
        <w:rPr>
          <w:i/>
          <w:color w:val="000000"/>
          <w:vertAlign w:val="subscript"/>
        </w:rPr>
        <w:t>C</w:t>
      </w:r>
      <w:proofErr w:type="spellEnd"/>
      <w:r w:rsidR="004D2FE6">
        <w:rPr>
          <w:i/>
          <w:color w:val="000000"/>
        </w:rPr>
        <w:t xml:space="preserve"> </w:t>
      </w:r>
      <w:r w:rsidR="004D2FE6">
        <w:rPr>
          <w:color w:val="000000"/>
        </w:rPr>
        <w:t xml:space="preserve">where </w:t>
      </w:r>
      <w:proofErr w:type="spellStart"/>
      <w:r w:rsidR="004D2FE6">
        <w:rPr>
          <w:i/>
          <w:color w:val="000000"/>
        </w:rPr>
        <w:t>Etot</w:t>
      </w:r>
      <w:r w:rsidR="004D2FE6">
        <w:rPr>
          <w:i/>
          <w:color w:val="000000"/>
          <w:vertAlign w:val="subscript"/>
        </w:rPr>
        <w:t>E</w:t>
      </w:r>
      <w:proofErr w:type="spellEnd"/>
      <w:r w:rsidR="004D2FE6">
        <w:rPr>
          <w:i/>
          <w:color w:val="000000"/>
        </w:rPr>
        <w:t xml:space="preserve"> </w:t>
      </w:r>
      <w:r w:rsidR="004D2FE6">
        <w:rPr>
          <w:color w:val="000000"/>
        </w:rPr>
        <w:t xml:space="preserve">and </w:t>
      </w:r>
      <w:proofErr w:type="spellStart"/>
      <w:r w:rsidR="004D2FE6">
        <w:rPr>
          <w:i/>
          <w:color w:val="000000"/>
        </w:rPr>
        <w:t>Etot</w:t>
      </w:r>
      <w:r w:rsidR="004D2FE6">
        <w:rPr>
          <w:i/>
          <w:color w:val="000000"/>
          <w:vertAlign w:val="subscript"/>
        </w:rPr>
        <w:t>C</w:t>
      </w:r>
      <w:proofErr w:type="spellEnd"/>
      <w:r w:rsidR="004D2FE6">
        <w:rPr>
          <w:color w:val="000000"/>
        </w:rPr>
        <w:t xml:space="preserve"> are total energy use on </w:t>
      </w:r>
      <w:proofErr w:type="spellStart"/>
      <w:r w:rsidR="004D2FE6">
        <w:rPr>
          <w:color w:val="000000"/>
        </w:rPr>
        <w:t>exclosures</w:t>
      </w:r>
      <w:proofErr w:type="spellEnd"/>
      <w:r w:rsidR="004D2FE6">
        <w:rPr>
          <w:color w:val="000000"/>
        </w:rPr>
        <w:t xml:space="preserve"> and controls, respectively (Thibault et al 2010; Bledsoe and Ernest 2019). </w:t>
      </w:r>
      <w:del w:id="129" w:author="Diaz,Renata M" w:date="2022-01-06T10:49:00Z">
        <w:r w:rsidR="004D2FE6" w:rsidDel="00D1651E">
          <w:rPr>
            <w:color w:val="000000"/>
          </w:rPr>
          <w:delText>The total energy</w:delText>
        </w:r>
      </w:del>
      <w:ins w:id="130" w:author="Diaz,Renata M" w:date="2022-01-06T10:49:00Z">
        <w:r w:rsidR="00D1651E">
          <w:rPr>
            <w:color w:val="000000"/>
          </w:rPr>
          <w:t>This</w:t>
        </w:r>
      </w:ins>
      <w:r w:rsidR="004D2FE6">
        <w:rPr>
          <w:color w:val="000000"/>
        </w:rPr>
        <w:t xml:space="preserve"> ratio is distinct from </w:t>
      </w:r>
      <w:del w:id="131"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132" w:author="Diaz,Renata M" w:date="2022-01-03T15:52:00Z">
        <w:r w:rsidR="00A001C3">
          <w:rPr>
            <w:color w:val="000000"/>
          </w:rPr>
          <w:t xml:space="preserve"> </w:t>
        </w:r>
      </w:ins>
      <w:del w:id="133" w:author="Diaz,Renata M" w:date="2022-01-03T17:27:00Z">
        <w:r w:rsidR="004D2FE6" w:rsidDel="000933ED">
          <w:rPr>
            <w:color w:val="000000"/>
          </w:rPr>
          <w:delText xml:space="preserve"> </w:delText>
        </w:r>
      </w:del>
      <w:r w:rsidR="004D2FE6">
        <w:rPr>
          <w:color w:val="000000"/>
        </w:rPr>
        <w:t xml:space="preserve">made available </w:t>
      </w:r>
      <w:del w:id="134" w:author="Diaz,Renata M" w:date="2022-01-04T14:12:00Z">
        <w:r w:rsidR="004D2FE6" w:rsidDel="00D8271F">
          <w:rPr>
            <w:color w:val="000000"/>
          </w:rPr>
          <w:delText xml:space="preserve">by </w:delText>
        </w:r>
      </w:del>
      <w:ins w:id="135" w:author="Diaz,Renata M" w:date="2022-01-04T14:12:00Z">
        <w:r w:rsidR="00E10B7E">
          <w:rPr>
            <w:color w:val="000000"/>
          </w:rPr>
          <w:t>by</w:t>
        </w:r>
        <w:r w:rsidR="00D8271F">
          <w:rPr>
            <w:color w:val="000000"/>
          </w:rPr>
          <w:t xml:space="preserve"> </w:t>
        </w:r>
        <w:r w:rsidR="00D8271F">
          <w:rPr>
            <w:color w:val="000000"/>
          </w:rPr>
          <w:lastRenderedPageBreak/>
          <w:t xml:space="preserve">kangaroo rat removal </w:t>
        </w:r>
      </w:ins>
      <w:del w:id="136" w:author="Diaz,Renata M" w:date="2022-01-04T14:12:00Z">
        <w:r w:rsidR="004D2FE6" w:rsidDel="00D8271F">
          <w:rPr>
            <w:color w:val="000000"/>
          </w:rPr>
          <w:delText xml:space="preserve">removing kangaroo rats from the community </w:delText>
        </w:r>
      </w:del>
      <w:del w:id="137" w:author="Diaz,Renata M" w:date="2022-01-06T10:49:00Z">
        <w:r w:rsidR="004D2FE6" w:rsidDel="00CB7BAA">
          <w:rPr>
            <w:color w:val="000000"/>
          </w:rPr>
          <w:delText xml:space="preserve">that is </w:delText>
        </w:r>
      </w:del>
      <w:r w:rsidR="004D2FE6">
        <w:rPr>
          <w:color w:val="000000"/>
        </w:rPr>
        <w:t>taken up via compensatory increases in energy use by small granivores (all granivo</w:t>
      </w:r>
      <w:ins w:id="138" w:author="Diaz,Renata M" w:date="2022-01-06T10:49:00Z">
        <w:r w:rsidR="00F779FA">
          <w:rPr>
            <w:color w:val="000000"/>
          </w:rPr>
          <w:t xml:space="preserve">res </w:t>
        </w:r>
      </w:ins>
      <w:del w:id="139" w:author="Diaz,Renata M" w:date="2022-01-06T10:49:00Z">
        <w:r w:rsidR="004D2FE6" w:rsidDel="00F779FA">
          <w:rPr>
            <w:color w:val="000000"/>
          </w:rPr>
          <w:delText xml:space="preserve">rous species </w:delText>
        </w:r>
      </w:del>
      <w:r w:rsidR="004D2FE6">
        <w:rPr>
          <w:color w:val="000000"/>
        </w:rPr>
        <w:t xml:space="preserve">other than kangaroo rats; </w:t>
      </w:r>
      <w:proofErr w:type="spellStart"/>
      <w:r w:rsidR="004D2FE6">
        <w:rPr>
          <w:i/>
          <w:color w:val="000000"/>
        </w:rPr>
        <w:t>Baiomys</w:t>
      </w:r>
      <w:proofErr w:type="spellEnd"/>
      <w:r w:rsidR="004D2FE6">
        <w:rPr>
          <w:i/>
          <w:color w:val="000000"/>
        </w:rPr>
        <w:t xml:space="preserve"> </w:t>
      </w:r>
      <w:proofErr w:type="spellStart"/>
      <w:r w:rsidR="004D2FE6">
        <w:rPr>
          <w:i/>
          <w:color w:val="000000"/>
        </w:rPr>
        <w:t>taylori</w:t>
      </w:r>
      <w:proofErr w:type="spellEnd"/>
      <w:r w:rsidR="004D2FE6">
        <w:rPr>
          <w:i/>
          <w:color w:val="000000"/>
        </w:rPr>
        <w:t xml:space="preserve">, C. </w:t>
      </w:r>
      <w:proofErr w:type="spellStart"/>
      <w:r w:rsidR="004D2FE6">
        <w:rPr>
          <w:i/>
          <w:color w:val="000000"/>
        </w:rPr>
        <w:t>baileyi</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w:t>
      </w:r>
      <w:proofErr w:type="spellStart"/>
      <w:r w:rsidR="004D2FE6">
        <w:rPr>
          <w:i/>
          <w:color w:val="000000"/>
        </w:rPr>
        <w:t>hispidus</w:t>
      </w:r>
      <w:proofErr w:type="spellEnd"/>
      <w:r w:rsidR="004D2FE6">
        <w:rPr>
          <w:i/>
          <w:color w:val="000000"/>
        </w:rPr>
        <w:t xml:space="preserve">, </w:t>
      </w:r>
      <w:proofErr w:type="spellStart"/>
      <w:r w:rsidR="004D2FE6">
        <w:rPr>
          <w:i/>
          <w:color w:val="000000"/>
        </w:rPr>
        <w:t>Chaetodipus</w:t>
      </w:r>
      <w:proofErr w:type="spellEnd"/>
      <w:r w:rsidR="004D2FE6">
        <w:rPr>
          <w:i/>
          <w:color w:val="000000"/>
        </w:rPr>
        <w:t xml:space="preserve"> intermedius, </w:t>
      </w:r>
      <w:proofErr w:type="spellStart"/>
      <w:r w:rsidR="004D2FE6">
        <w:rPr>
          <w:i/>
          <w:color w:val="000000"/>
        </w:rPr>
        <w:t>Chaetodipus</w:t>
      </w:r>
      <w:proofErr w:type="spellEnd"/>
      <w:r w:rsidR="004D2FE6">
        <w:rPr>
          <w:i/>
          <w:color w:val="000000"/>
        </w:rPr>
        <w:t xml:space="preserve"> </w:t>
      </w:r>
      <w:proofErr w:type="spellStart"/>
      <w:r w:rsidR="004D2FE6">
        <w:rPr>
          <w:i/>
          <w:color w:val="000000"/>
        </w:rPr>
        <w:t>penicillatus</w:t>
      </w:r>
      <w:proofErr w:type="spellEnd"/>
      <w:r w:rsidR="004D2FE6">
        <w:rPr>
          <w:i/>
          <w:color w:val="000000"/>
        </w:rPr>
        <w:t xml:space="preserve">, </w:t>
      </w:r>
      <w:proofErr w:type="spellStart"/>
      <w:r w:rsidR="004D2FE6">
        <w:rPr>
          <w:i/>
          <w:color w:val="000000"/>
        </w:rPr>
        <w:t>Perognathus</w:t>
      </w:r>
      <w:proofErr w:type="spellEnd"/>
      <w:r w:rsidR="004D2FE6">
        <w:rPr>
          <w:i/>
          <w:color w:val="000000"/>
        </w:rPr>
        <w:t xml:space="preserve"> flavus, Peromyscus </w:t>
      </w:r>
      <w:proofErr w:type="spellStart"/>
      <w:r w:rsidR="004D2FE6">
        <w:rPr>
          <w:i/>
          <w:color w:val="000000"/>
        </w:rPr>
        <w:t>eremicus</w:t>
      </w:r>
      <w:proofErr w:type="spellEnd"/>
      <w:r w:rsidR="004D2FE6">
        <w:rPr>
          <w:i/>
          <w:color w:val="000000"/>
        </w:rPr>
        <w:t xml:space="preserve">, Peromyscus </w:t>
      </w:r>
      <w:proofErr w:type="spellStart"/>
      <w:r w:rsidR="004D2FE6">
        <w:rPr>
          <w:i/>
          <w:color w:val="000000"/>
        </w:rPr>
        <w:t>leucopus</w:t>
      </w:r>
      <w:proofErr w:type="spellEnd"/>
      <w:r w:rsidR="004D2FE6">
        <w:rPr>
          <w:i/>
          <w:color w:val="000000"/>
        </w:rPr>
        <w:t xml:space="preserve">, Peromyscus maniculatus,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fulvescens</w:t>
      </w:r>
      <w:proofErr w:type="spellEnd"/>
      <w:r w:rsidR="004D2FE6">
        <w:rPr>
          <w:i/>
          <w:color w:val="000000"/>
        </w:rPr>
        <w:t xml:space="preserve">,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megalotis</w:t>
      </w:r>
      <w:proofErr w:type="spellEnd"/>
      <w:r w:rsidR="004D2FE6">
        <w:rPr>
          <w:i/>
          <w:color w:val="000000"/>
        </w:rPr>
        <w:t xml:space="preserve">, </w:t>
      </w:r>
      <w:r w:rsidR="004D2FE6">
        <w:rPr>
          <w:color w:val="000000"/>
        </w:rPr>
        <w:t xml:space="preserve">and </w:t>
      </w:r>
      <w:proofErr w:type="spellStart"/>
      <w:r w:rsidR="004D2FE6">
        <w:rPr>
          <w:i/>
          <w:color w:val="000000"/>
        </w:rPr>
        <w:t>Reithrodontomys</w:t>
      </w:r>
      <w:proofErr w:type="spellEnd"/>
      <w:r w:rsidR="004D2FE6">
        <w:rPr>
          <w:i/>
          <w:color w:val="000000"/>
        </w:rPr>
        <w:t xml:space="preserve"> </w:t>
      </w:r>
      <w:proofErr w:type="spellStart"/>
      <w:r w:rsidR="004D2FE6">
        <w:rPr>
          <w:i/>
          <w:color w:val="000000"/>
        </w:rPr>
        <w:t>montanus</w:t>
      </w:r>
      <w:proofErr w:type="spellEnd"/>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140" w:author="Diaz,Renata M" w:date="2021-12-28T10:49:00Z">
        <w:r w:rsidR="003C725D">
          <w:rPr>
            <w:color w:val="000000"/>
          </w:rPr>
          <w:t xml:space="preserve"> (SG)</w:t>
        </w:r>
      </w:ins>
      <w:r w:rsidR="004D2FE6">
        <w:rPr>
          <w:color w:val="000000"/>
        </w:rPr>
        <w:t xml:space="preserve"> on </w:t>
      </w:r>
      <w:proofErr w:type="spellStart"/>
      <w:r w:rsidR="004D2FE6">
        <w:rPr>
          <w:color w:val="000000"/>
        </w:rPr>
        <w:t>exclosure</w:t>
      </w:r>
      <w:proofErr w:type="spellEnd"/>
      <w:r w:rsidR="004D2FE6">
        <w:rPr>
          <w:color w:val="000000"/>
        </w:rPr>
        <w:t xml:space="preserv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141" w:author="Diaz,Renata M" w:date="2021-12-28T10:49:00Z">
        <w:r w:rsidR="001A122E">
          <w:rPr>
            <w:color w:val="000000"/>
          </w:rPr>
          <w:t xml:space="preserve">(KR) </w:t>
        </w:r>
      </w:ins>
      <w:r w:rsidR="004D2FE6">
        <w:rPr>
          <w:color w:val="000000"/>
        </w:rPr>
        <w:t>on control plots (Ernest and Brown 2001</w:t>
      </w:r>
      <w:del w:id="142" w:author="Diaz,Renata M" w:date="2022-01-03T15:55:00Z">
        <w:r w:rsidR="004D2FE6" w:rsidDel="00316472">
          <w:rPr>
            <w:color w:val="000000"/>
          </w:rPr>
          <w:delText>)</w:delText>
        </w:r>
      </w:del>
      <w:ins w:id="143" w:author="Diaz,Renata M" w:date="2022-01-03T15:55:00Z">
        <w:r w:rsidR="00316472">
          <w:rPr>
            <w:color w:val="000000"/>
          </w:rPr>
          <w:t>)</w:t>
        </w:r>
      </w:ins>
      <w:r w:rsidR="004D2FE6">
        <w:rPr>
          <w:color w:val="000000"/>
        </w:rPr>
        <w:t>.</w:t>
      </w:r>
      <w:del w:id="144" w:author="Diaz,Renata M" w:date="2022-01-03T15:55:00Z">
        <w:r w:rsidR="004D2FE6" w:rsidDel="000F3819">
          <w:rPr>
            <w:color w:val="000000"/>
          </w:rPr>
          <w:delText xml:space="preserve"> </w:delText>
        </w:r>
      </w:del>
      <w:ins w:id="145" w:author="Diaz,Renata M" w:date="2022-01-03T15:55:00Z">
        <w:r w:rsidR="00316472">
          <w:rPr>
            <w:color w:val="000000"/>
          </w:rPr>
          <w:t xml:space="preserve"> </w:t>
        </w:r>
      </w:ins>
      <w:r w:rsidR="004D2FE6">
        <w:rPr>
          <w:color w:val="000000"/>
        </w:rPr>
        <w:t xml:space="preserve">To compare these variables across time periods, we used generalized least squares models (the R package </w:t>
      </w:r>
      <w:proofErr w:type="spellStart"/>
      <w:r w:rsidR="004D2FE6">
        <w:rPr>
          <w:i/>
          <w:color w:val="000000"/>
        </w:rPr>
        <w:t>nlme</w:t>
      </w:r>
      <w:proofErr w:type="spellEnd"/>
      <w:r w:rsidR="004D2FE6">
        <w:rPr>
          <w:color w:val="000000"/>
        </w:rPr>
        <w:t>; Pinheiro et al. 2020</w:t>
      </w:r>
      <w:ins w:id="146" w:author="Diaz,Renata M" w:date="2022-01-03T15:12:00Z">
        <w:r w:rsidR="001829BA">
          <w:rPr>
            <w:color w:val="000000"/>
          </w:rPr>
          <w:t>)</w:t>
        </w:r>
      </w:ins>
      <w:ins w:id="147" w:author="Diaz,Renata M" w:date="2022-01-03T15:18:00Z">
        <w:r w:rsidR="004339D6">
          <w:rPr>
            <w:color w:val="000000"/>
          </w:rPr>
          <w:t xml:space="preserve"> o</w:t>
        </w:r>
      </w:ins>
      <w:ins w:id="148" w:author="Diaz,Renata M" w:date="2022-01-03T15:19:00Z">
        <w:r w:rsidR="004339D6">
          <w:rPr>
            <w:color w:val="000000"/>
          </w:rPr>
          <w:t>f the form</w:t>
        </w:r>
      </w:ins>
      <w:ins w:id="149" w:author="Diaz,Renata M" w:date="2022-01-03T15:25:00Z">
        <w:r w:rsidR="001A454A">
          <w:rPr>
            <w:color w:val="000000"/>
          </w:rPr>
          <w:t xml:space="preserve"> </w:t>
        </w:r>
      </w:ins>
      <w:ins w:id="150"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51" w:author="Diaz,Renata M" w:date="2022-01-03T15:25:00Z">
        <w:r w:rsidR="001A454A">
          <w:rPr>
            <w:i/>
            <w:color w:val="000000"/>
          </w:rPr>
          <w:t>–</w:t>
        </w:r>
      </w:ins>
      <w:ins w:id="152"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53"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54" w:author="Diaz,Renata M" w:date="2022-01-03T15:32:00Z">
              <w:rPr>
                <w:color w:val="000000"/>
              </w:rPr>
            </w:rPrChange>
          </w:rPr>
          <w:t>time period</w:t>
        </w:r>
        <w:r w:rsidR="001A454A">
          <w:rPr>
            <w:color w:val="000000"/>
          </w:rPr>
          <w:t xml:space="preserve">, for compensation, and </w:t>
        </w:r>
        <w:proofErr w:type="spellStart"/>
        <w:r w:rsidR="001A454A">
          <w:rPr>
            <w:i/>
            <w:color w:val="000000"/>
          </w:rPr>
          <w:t>Etot</w:t>
        </w:r>
        <w:r w:rsidR="001A454A">
          <w:rPr>
            <w:i/>
            <w:color w:val="000000"/>
            <w:vertAlign w:val="subscript"/>
          </w:rPr>
          <w:t>E</w:t>
        </w:r>
        <w:proofErr w:type="spellEnd"/>
        <w:r w:rsidR="001A454A">
          <w:rPr>
            <w:i/>
            <w:color w:val="000000"/>
          </w:rPr>
          <w:t>/</w:t>
        </w:r>
        <w:proofErr w:type="spellStart"/>
        <w:r w:rsidR="001A454A">
          <w:rPr>
            <w:i/>
            <w:color w:val="000000"/>
          </w:rPr>
          <w:t>Etot</w:t>
        </w:r>
        <w:r w:rsidR="001A454A">
          <w:rPr>
            <w:i/>
            <w:color w:val="000000"/>
            <w:vertAlign w:val="subscript"/>
          </w:rPr>
          <w:t>C</w:t>
        </w:r>
      </w:ins>
      <w:proofErr w:type="spellEnd"/>
      <w:ins w:id="155" w:author="Diaz,Renata M" w:date="2022-01-03T15:12:00Z">
        <w:r w:rsidR="001829BA">
          <w:rPr>
            <w:color w:val="000000"/>
          </w:rPr>
          <w:t xml:space="preserve"> </w:t>
        </w:r>
      </w:ins>
      <w:ins w:id="156" w:author="Diaz,Renata M" w:date="2022-01-03T15:25:00Z">
        <w:r w:rsidR="001A454A">
          <w:rPr>
            <w:color w:val="000000"/>
          </w:rPr>
          <w:t xml:space="preserve">~ </w:t>
        </w:r>
        <w:r w:rsidR="001A454A" w:rsidRPr="006B0FA6">
          <w:rPr>
            <w:i/>
            <w:iCs/>
            <w:color w:val="000000"/>
            <w:rPrChange w:id="157" w:author="Diaz,Renata M" w:date="2022-01-03T15:32:00Z">
              <w:rPr>
                <w:color w:val="000000"/>
              </w:rPr>
            </w:rPrChange>
          </w:rPr>
          <w:t>time period</w:t>
        </w:r>
        <w:r w:rsidR="001A454A">
          <w:rPr>
            <w:color w:val="000000"/>
          </w:rPr>
          <w:t xml:space="preserve">, for the total </w:t>
        </w:r>
      </w:ins>
      <w:ins w:id="158" w:author="Diaz,Renata M" w:date="2022-01-06T09:19:00Z">
        <w:r w:rsidR="00F90D9B">
          <w:rPr>
            <w:color w:val="000000"/>
          </w:rPr>
          <w:t>energy</w:t>
        </w:r>
      </w:ins>
      <w:ins w:id="159" w:author="Diaz,Renata M" w:date="2022-01-03T15:25:00Z">
        <w:r w:rsidR="001A454A">
          <w:rPr>
            <w:color w:val="000000"/>
          </w:rPr>
          <w:t xml:space="preserve"> ratio. </w:t>
        </w:r>
      </w:ins>
      <w:ins w:id="160" w:author="Diaz,Renata M" w:date="2022-01-03T15:28:00Z">
        <w:r w:rsidR="005E671A">
          <w:rPr>
            <w:color w:val="000000"/>
          </w:rPr>
          <w:t xml:space="preserve">We </w:t>
        </w:r>
      </w:ins>
      <w:ins w:id="161" w:author="Diaz,Renata M" w:date="2022-01-03T15:27:00Z">
        <w:r w:rsidR="005E671A">
          <w:rPr>
            <w:color w:val="000000"/>
          </w:rPr>
          <w:t>included a continuous-time autoregressive temporal autocorrelation term</w:t>
        </w:r>
      </w:ins>
      <w:ins w:id="162" w:author="Diaz,Renata M" w:date="2022-01-03T15:30:00Z">
        <w:r w:rsidR="005E671A">
          <w:rPr>
            <w:color w:val="000000"/>
          </w:rPr>
          <w:t xml:space="preserve"> </w:t>
        </w:r>
      </w:ins>
      <w:ins w:id="163" w:author="Diaz,Renata M" w:date="2022-01-03T15:28:00Z">
        <w:r w:rsidR="005E671A">
          <w:rPr>
            <w:color w:val="000000"/>
          </w:rPr>
          <w:t>to account for temporal autocorrelation between values from monthly census periods within each multi-year time period</w:t>
        </w:r>
      </w:ins>
      <w:ins w:id="164" w:author="Diaz,Renata M" w:date="2022-01-03T15:29:00Z">
        <w:r w:rsidR="005E671A">
          <w:rPr>
            <w:color w:val="000000"/>
          </w:rPr>
          <w:t xml:space="preserve"> (for details of model selection, see Appendix S1</w:t>
        </w:r>
      </w:ins>
      <w:del w:id="165"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166" w:author="Diaz,Renata M" w:date="2022-01-03T15:27:00Z">
        <w:r w:rsidR="004D2FE6" w:rsidDel="005E671A">
          <w:rPr>
            <w:color w:val="000000"/>
          </w:rPr>
          <w:delText xml:space="preserve"> </w:delText>
        </w:r>
      </w:del>
      <w:del w:id="167"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168"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169" w:author="Diaz,Renata M" w:date="2022-01-03T15:53:00Z">
        <w:r w:rsidR="00645802">
          <w:rPr>
            <w:color w:val="000000"/>
          </w:rPr>
          <w:t xml:space="preserve"> </w:t>
        </w:r>
      </w:ins>
      <w:del w:id="170"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Because proportional abundance is bounded 0-1 and is therefore not appropriate for generalized least squares, we compared values across time periods using a</w:t>
      </w:r>
      <w:ins w:id="171" w:author="Diaz,Renata M" w:date="2022-01-04T13:58:00Z">
        <w:r w:rsidR="003B588B">
          <w:rPr>
            <w:color w:val="000000"/>
          </w:rPr>
          <w:t xml:space="preserve"> binomial</w:t>
        </w:r>
      </w:ins>
      <w:r w:rsidR="004D2FE6">
        <w:rPr>
          <w:color w:val="000000"/>
        </w:rPr>
        <w:t xml:space="preserve"> generalized linear model </w:t>
      </w:r>
      <w:del w:id="172" w:author="Diaz,Renata M" w:date="2022-01-04T13:58:00Z">
        <w:r w:rsidR="004D2FE6" w:rsidDel="003B588B">
          <w:rPr>
            <w:color w:val="000000"/>
          </w:rPr>
          <w:delText xml:space="preserve">with a </w:delText>
        </w:r>
      </w:del>
      <w:del w:id="173" w:author="Diaz,Renata M" w:date="2022-01-03T15:32:00Z">
        <w:r w:rsidR="004D2FE6" w:rsidDel="006B0FA6">
          <w:rPr>
            <w:color w:val="000000"/>
          </w:rPr>
          <w:delText xml:space="preserve">quasibinomial </w:delText>
        </w:r>
      </w:del>
      <w:del w:id="174" w:author="Diaz,Renata M" w:date="2022-01-04T13:58:00Z">
        <w:r w:rsidR="004D2FE6" w:rsidDel="003B588B">
          <w:rPr>
            <w:color w:val="000000"/>
          </w:rPr>
          <w:delText xml:space="preserve">link function </w:delText>
        </w:r>
      </w:del>
      <w:r w:rsidR="004D2FE6">
        <w:rPr>
          <w:color w:val="000000"/>
        </w:rPr>
        <w:t xml:space="preserve">of the form </w:t>
      </w:r>
      <w:ins w:id="175" w:author="Diaz,Renata M" w:date="2022-01-03T15:32:00Z">
        <w:r w:rsidR="006B0FA6">
          <w:rPr>
            <w:i/>
            <w:color w:val="000000"/>
          </w:rPr>
          <w:t>KR</w:t>
        </w:r>
        <w:r w:rsidR="006B0FA6">
          <w:rPr>
            <w:i/>
            <w:color w:val="000000"/>
            <w:vertAlign w:val="subscript"/>
          </w:rPr>
          <w:t>C</w:t>
        </w:r>
        <w:r w:rsidR="006B0FA6">
          <w:rPr>
            <w:i/>
            <w:color w:val="000000"/>
          </w:rPr>
          <w:t>/</w:t>
        </w:r>
        <w:proofErr w:type="spellStart"/>
        <w:r w:rsidR="006B0FA6">
          <w:rPr>
            <w:i/>
            <w:color w:val="000000"/>
          </w:rPr>
          <w:t>Etot</w:t>
        </w:r>
        <w:r w:rsidR="006B0FA6">
          <w:rPr>
            <w:i/>
            <w:color w:val="000000"/>
            <w:vertAlign w:val="subscript"/>
          </w:rPr>
          <w:t>C</w:t>
        </w:r>
        <w:proofErr w:type="spellEnd"/>
        <w:r w:rsidR="006B0FA6" w:rsidDel="006B0FA6">
          <w:rPr>
            <w:i/>
            <w:color w:val="000000"/>
          </w:rPr>
          <w:t xml:space="preserve"> </w:t>
        </w:r>
      </w:ins>
      <w:del w:id="176"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177" w:author="Diaz,Renata M" w:date="2022-01-03T17:27:00Z">
        <w:r w:rsidR="000933ED">
          <w:rPr>
            <w:color w:val="000000"/>
          </w:rPr>
          <w:t xml:space="preserve"> </w:t>
        </w:r>
      </w:ins>
      <w:del w:id="178"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 xml:space="preserve">C. </w:t>
      </w:r>
      <w:proofErr w:type="spellStart"/>
      <w:r w:rsidR="004D2FE6">
        <w:rPr>
          <w:i/>
          <w:color w:val="000000"/>
        </w:rPr>
        <w:t>baileyi</w:t>
      </w:r>
      <w:proofErr w:type="spellEnd"/>
      <w:ins w:id="179" w:author="Diaz,Renata M" w:date="2022-01-03T13:12:00Z">
        <w:r w:rsidR="00B30868">
          <w:rPr>
            <w:i/>
            <w:color w:val="000000"/>
          </w:rPr>
          <w:t xml:space="preserve"> </w:t>
        </w:r>
        <w:r w:rsidR="00B30868">
          <w:rPr>
            <w:iCs/>
            <w:color w:val="000000"/>
          </w:rPr>
          <w:t>(CB)</w:t>
        </w:r>
      </w:ins>
      <w:r w:rsidR="004D2FE6">
        <w:rPr>
          <w:i/>
          <w:color w:val="000000"/>
        </w:rPr>
        <w:t>,</w:t>
      </w:r>
      <w:r w:rsidR="004D2FE6">
        <w:rPr>
          <w:color w:val="000000"/>
        </w:rPr>
        <w:t xml:space="preserve"> specifically, on </w:t>
      </w:r>
      <w:proofErr w:type="spellStart"/>
      <w:r w:rsidR="004D2FE6">
        <w:rPr>
          <w:color w:val="000000"/>
        </w:rPr>
        <w:t>exclosure</w:t>
      </w:r>
      <w:proofErr w:type="spellEnd"/>
      <w:r w:rsidR="004D2FE6">
        <w:rPr>
          <w:color w:val="000000"/>
        </w:rPr>
        <w:t xml:space="preserve"> and control plots in each census period (</w:t>
      </w:r>
      <w:r w:rsidR="004D2FE6">
        <w:rPr>
          <w:i/>
          <w:color w:val="000000"/>
        </w:rPr>
        <w:t>CB</w:t>
      </w:r>
      <w:r w:rsidR="004D2FE6">
        <w:rPr>
          <w:i/>
          <w:color w:val="000000"/>
          <w:vertAlign w:val="subscript"/>
        </w:rPr>
        <w:t>E</w:t>
      </w:r>
      <w:r w:rsidR="004D2FE6">
        <w:rPr>
          <w:i/>
          <w:color w:val="000000"/>
        </w:rPr>
        <w:t>/</w:t>
      </w:r>
      <w:proofErr w:type="spellStart"/>
      <w:r w:rsidR="004D2FE6">
        <w:rPr>
          <w:i/>
          <w:color w:val="000000"/>
        </w:rPr>
        <w:t>Etot</w:t>
      </w:r>
      <w:r w:rsidR="004D2FE6">
        <w:rPr>
          <w:i/>
          <w:color w:val="000000"/>
          <w:vertAlign w:val="subscript"/>
        </w:rPr>
        <w:t>E</w:t>
      </w:r>
      <w:proofErr w:type="spellEnd"/>
      <w:r w:rsidR="004D2FE6">
        <w:rPr>
          <w:color w:val="000000"/>
        </w:rPr>
        <w:t xml:space="preserve"> and </w:t>
      </w:r>
      <w:r w:rsidR="004D2FE6">
        <w:rPr>
          <w:i/>
          <w:color w:val="000000"/>
        </w:rPr>
        <w:t>CB</w:t>
      </w:r>
      <w:r w:rsidR="004D2FE6">
        <w:rPr>
          <w:i/>
          <w:color w:val="000000"/>
          <w:vertAlign w:val="subscript"/>
        </w:rPr>
        <w:t>C</w:t>
      </w:r>
      <w:r w:rsidR="004D2FE6">
        <w:rPr>
          <w:i/>
          <w:color w:val="000000"/>
        </w:rPr>
        <w:t>/</w:t>
      </w:r>
      <w:proofErr w:type="spellStart"/>
      <w:r w:rsidR="004D2FE6">
        <w:rPr>
          <w:i/>
          <w:color w:val="000000"/>
        </w:rPr>
        <w:t>Etot</w:t>
      </w:r>
      <w:r w:rsidR="004D2FE6">
        <w:rPr>
          <w:i/>
          <w:color w:val="000000"/>
          <w:vertAlign w:val="subscript"/>
        </w:rPr>
        <w:t>C</w:t>
      </w:r>
      <w:proofErr w:type="spellEnd"/>
      <w:r w:rsidR="004D2FE6">
        <w:rPr>
          <w:color w:val="000000"/>
        </w:rPr>
        <w:t xml:space="preserve">, respectively). </w:t>
      </w:r>
      <w:r w:rsidR="004D2FE6">
        <w:rPr>
          <w:i/>
          <w:color w:val="000000"/>
        </w:rPr>
        <w:t xml:space="preserve">C. </w:t>
      </w:r>
      <w:proofErr w:type="spellStart"/>
      <w:r w:rsidR="004D2FE6">
        <w:rPr>
          <w:i/>
          <w:color w:val="000000"/>
        </w:rPr>
        <w:t>baileyi</w:t>
      </w:r>
      <w:proofErr w:type="spellEnd"/>
      <w:r w:rsidR="004D2FE6">
        <w:rPr>
          <w:color w:val="000000"/>
        </w:rPr>
        <w:t xml:space="preserve"> was not present at the site prior to 1996, and we restricted the analysis of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 xml:space="preserve">proportional energy use to </w:t>
      </w:r>
      <w:del w:id="180" w:author="Diaz,Renata M" w:date="2022-01-04T13:17:00Z">
        <w:r w:rsidR="004D2FE6" w:rsidDel="00B135B5">
          <w:rPr>
            <w:color w:val="000000"/>
          </w:rPr>
          <w:delText>July 1997-2020</w:delText>
        </w:r>
      </w:del>
      <w:ins w:id="181" w:author="Diaz,Renata M" w:date="2022-01-04T13:17:00Z">
        <w:r w:rsidR="00B135B5">
          <w:rPr>
            <w:color w:val="000000"/>
          </w:rPr>
          <w:t>the second two time periods</w:t>
        </w:r>
      </w:ins>
      <w:ins w:id="182" w:author="Diaz,Renata M" w:date="2022-01-03T15:33:00Z">
        <w:r w:rsidR="004F4D58">
          <w:rPr>
            <w:color w:val="000000"/>
          </w:rPr>
          <w:t xml:space="preserve">. </w:t>
        </w:r>
      </w:ins>
      <w:ins w:id="183" w:author="Diaz,Renata M" w:date="2022-01-04T13:08:00Z">
        <w:r w:rsidR="001240F5">
          <w:rPr>
            <w:color w:val="000000"/>
          </w:rPr>
          <w:t>We</w:t>
        </w:r>
      </w:ins>
      <w:ins w:id="184" w:author="Diaz,Renata M" w:date="2022-01-03T15:33:00Z">
        <w:r w:rsidR="004F4D58">
          <w:rPr>
            <w:color w:val="000000"/>
          </w:rPr>
          <w:t xml:space="preserve"> </w:t>
        </w:r>
      </w:ins>
      <w:del w:id="185" w:author="Diaz,Renata M" w:date="2022-01-03T15:33:00Z">
        <w:r w:rsidR="004D2FE6" w:rsidDel="004F4D58">
          <w:rPr>
            <w:color w:val="000000"/>
          </w:rPr>
          <w:delText xml:space="preserve">. </w:delText>
        </w:r>
      </w:del>
      <w:del w:id="186" w:author="Diaz,Renata M" w:date="2022-01-03T15:36:00Z">
        <w:r w:rsidR="004D2FE6" w:rsidDel="004F4D58">
          <w:rPr>
            <w:color w:val="000000"/>
          </w:rPr>
          <w:delText>We</w:delText>
        </w:r>
      </w:del>
      <w:del w:id="187"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w:t>
      </w:r>
      <w:proofErr w:type="spellStart"/>
      <w:r w:rsidR="004D2FE6">
        <w:rPr>
          <w:i/>
          <w:color w:val="000000"/>
        </w:rPr>
        <w:t>baileyi</w:t>
      </w:r>
      <w:proofErr w:type="spellEnd"/>
      <w:r w:rsidR="004D2FE6">
        <w:rPr>
          <w:i/>
          <w:color w:val="000000"/>
        </w:rPr>
        <w:t xml:space="preserve"> </w:t>
      </w:r>
      <w:r w:rsidR="004D2FE6">
        <w:rPr>
          <w:color w:val="000000"/>
        </w:rPr>
        <w:t>proportional energy use</w:t>
      </w:r>
      <w:ins w:id="188" w:author="Diaz,Renata M" w:date="2022-01-03T15:54:00Z">
        <w:r w:rsidR="00A215D3">
          <w:rPr>
            <w:color w:val="000000"/>
          </w:rPr>
          <w:t xml:space="preserve"> </w:t>
        </w:r>
      </w:ins>
      <w:del w:id="189" w:author="Diaz,Renata M" w:date="2022-01-03T17:28:00Z">
        <w:r w:rsidR="004D2FE6" w:rsidDel="000933ED">
          <w:rPr>
            <w:color w:val="000000"/>
          </w:rPr>
          <w:delText xml:space="preserve"> </w:delText>
        </w:r>
      </w:del>
      <w:r w:rsidR="004D2FE6">
        <w:rPr>
          <w:color w:val="000000"/>
        </w:rPr>
        <w:t xml:space="preserve">over time and across treatments using a </w:t>
      </w:r>
      <w:del w:id="190" w:author="Diaz,Renata M" w:date="2022-01-03T15:36:00Z">
        <w:r w:rsidR="004D2FE6" w:rsidDel="004F4D58">
          <w:rPr>
            <w:color w:val="000000"/>
          </w:rPr>
          <w:delText xml:space="preserve">quasibinomial </w:delText>
        </w:r>
      </w:del>
      <w:ins w:id="191" w:author="Diaz,Renata M" w:date="2022-01-03T15:36:00Z">
        <w:r w:rsidR="004F4D58">
          <w:rPr>
            <w:color w:val="000000"/>
          </w:rPr>
          <w:t xml:space="preserve">binomial </w:t>
        </w:r>
      </w:ins>
      <w:r w:rsidR="004D2FE6">
        <w:rPr>
          <w:color w:val="000000"/>
        </w:rPr>
        <w:t xml:space="preserve">generalized linear model of the form </w:t>
      </w:r>
      <w:ins w:id="192" w:author="Diaz,Renata M" w:date="2022-01-03T15:32:00Z">
        <w:r w:rsidR="004F4D58">
          <w:rPr>
            <w:i/>
            <w:color w:val="000000"/>
          </w:rPr>
          <w:t>CB</w:t>
        </w:r>
        <w:r w:rsidR="004F4D58">
          <w:rPr>
            <w:i/>
            <w:color w:val="000000"/>
            <w:vertAlign w:val="subscript"/>
          </w:rPr>
          <w:t>E</w:t>
        </w:r>
        <w:r w:rsidR="004F4D58">
          <w:rPr>
            <w:i/>
            <w:color w:val="000000"/>
          </w:rPr>
          <w:t>/</w:t>
        </w:r>
        <w:proofErr w:type="spellStart"/>
        <w:r w:rsidR="004F4D58">
          <w:rPr>
            <w:i/>
            <w:color w:val="000000"/>
          </w:rPr>
          <w:t>Etot</w:t>
        </w:r>
        <w:r w:rsidR="004F4D58">
          <w:rPr>
            <w:i/>
            <w:color w:val="000000"/>
            <w:vertAlign w:val="subscript"/>
          </w:rPr>
          <w:t>E</w:t>
        </w:r>
        <w:proofErr w:type="spellEnd"/>
        <w:r w:rsidR="004F4D58" w:rsidDel="004F4D58">
          <w:rPr>
            <w:i/>
            <w:color w:val="000000"/>
          </w:rPr>
          <w:t xml:space="preserve"> </w:t>
        </w:r>
      </w:ins>
      <w:del w:id="193" w:author="Diaz,Renata M" w:date="2022-01-03T15:32:00Z">
        <w:r w:rsidR="004D2FE6" w:rsidDel="004F4D58">
          <w:rPr>
            <w:i/>
            <w:color w:val="000000"/>
          </w:rPr>
          <w:delText xml:space="preserve">response </w:delText>
        </w:r>
      </w:del>
      <w:r w:rsidR="004D2FE6">
        <w:rPr>
          <w:i/>
          <w:color w:val="000000"/>
        </w:rPr>
        <w:t xml:space="preserve">~ </w:t>
      </w:r>
      <w:del w:id="194" w:author="Diaz,Renata M" w:date="2022-01-03T15:33:00Z">
        <w:r w:rsidR="004D2FE6" w:rsidDel="004F4D58">
          <w:rPr>
            <w:i/>
            <w:color w:val="000000"/>
          </w:rPr>
          <w:delText>time period * treatment</w:delText>
        </w:r>
      </w:del>
      <w:ins w:id="195" w:author="Diaz,Renata M" w:date="2022-01-03T15:33:00Z">
        <w:r w:rsidR="004F4D58">
          <w:rPr>
            <w:i/>
            <w:color w:val="000000"/>
          </w:rPr>
          <w:t>time period + treatment</w:t>
        </w:r>
      </w:ins>
      <w:del w:id="196" w:author="Diaz,Renata M" w:date="2022-01-03T17:28:00Z">
        <w:r w:rsidR="004D2FE6" w:rsidDel="00562B27">
          <w:rPr>
            <w:i/>
            <w:color w:val="000000"/>
          </w:rPr>
          <w:delText>.</w:delText>
        </w:r>
      </w:del>
      <w:ins w:id="197" w:author="Diaz,Renata M" w:date="2022-01-03T15:57:00Z">
        <w:r w:rsidR="000F3819">
          <w:rPr>
            <w:color w:val="000000"/>
          </w:rPr>
          <w:t>. For al</w:t>
        </w:r>
      </w:ins>
      <w:ins w:id="198" w:author="Diaz,Renata M" w:date="2022-01-03T15:58:00Z">
        <w:r w:rsidR="000F3819">
          <w:rPr>
            <w:color w:val="000000"/>
          </w:rPr>
          <w:t>l models, we</w:t>
        </w:r>
      </w:ins>
      <w:ins w:id="199" w:author="Diaz,Renata M" w:date="2022-01-03T15:57:00Z">
        <w:r w:rsidR="000F3819">
          <w:rPr>
            <w:i/>
            <w:iCs/>
            <w:color w:val="000000"/>
          </w:rPr>
          <w:t xml:space="preserve"> </w:t>
        </w:r>
        <w:r w:rsidR="000F3819">
          <w:rPr>
            <w:color w:val="000000"/>
          </w:rPr>
          <w:t xml:space="preserve">calculated </w:t>
        </w:r>
      </w:ins>
      <w:ins w:id="200" w:author="Diaz,Renata M" w:date="2022-01-03T15:58:00Z">
        <w:r w:rsidR="000F3819">
          <w:rPr>
            <w:color w:val="000000"/>
          </w:rPr>
          <w:lastRenderedPageBreak/>
          <w:t xml:space="preserve">estimated means </w:t>
        </w:r>
      </w:ins>
      <w:ins w:id="201" w:author="Diaz,Renata M" w:date="2022-01-03T17:07:00Z">
        <w:r w:rsidR="0058480D">
          <w:rPr>
            <w:color w:val="000000"/>
          </w:rPr>
          <w:t xml:space="preserve">and 95% confidence or credible intervals </w:t>
        </w:r>
      </w:ins>
      <w:ins w:id="202" w:author="Diaz,Renata M" w:date="2022-01-03T15:58:00Z">
        <w:r w:rsidR="000F3819">
          <w:rPr>
            <w:color w:val="000000"/>
          </w:rPr>
          <w:t xml:space="preserve">for time-period (and, for </w:t>
        </w:r>
        <w:r w:rsidR="000F3819">
          <w:rPr>
            <w:i/>
            <w:color w:val="000000"/>
          </w:rPr>
          <w:t xml:space="preserve">C. </w:t>
        </w:r>
        <w:proofErr w:type="spellStart"/>
        <w:r w:rsidR="000F3819">
          <w:rPr>
            <w:i/>
            <w:color w:val="000000"/>
          </w:rPr>
          <w:t>baileyi</w:t>
        </w:r>
        <w:proofErr w:type="spellEnd"/>
        <w:r w:rsidR="000F3819">
          <w:rPr>
            <w:iCs/>
            <w:color w:val="000000"/>
          </w:rPr>
          <w:t xml:space="preserve">, treatment) level </w:t>
        </w:r>
        <w:r w:rsidR="00633F66">
          <w:rPr>
            <w:iCs/>
            <w:color w:val="000000"/>
          </w:rPr>
          <w:t>values, and contrasts between time periods</w:t>
        </w:r>
      </w:ins>
      <w:ins w:id="203" w:author="Diaz,Renata M" w:date="2022-01-03T16:05:00Z">
        <w:r w:rsidR="00FD29D0">
          <w:rPr>
            <w:iCs/>
            <w:color w:val="000000"/>
          </w:rPr>
          <w:t xml:space="preserve"> </w:t>
        </w:r>
        <w:r w:rsidR="00FD29D0">
          <w:rPr>
            <w:color w:val="000000"/>
          </w:rPr>
          <w:t xml:space="preserve">(and, for </w:t>
        </w:r>
        <w:r w:rsidR="00FD29D0">
          <w:rPr>
            <w:i/>
            <w:color w:val="000000"/>
          </w:rPr>
          <w:t xml:space="preserve">C. </w:t>
        </w:r>
        <w:proofErr w:type="spellStart"/>
        <w:r w:rsidR="00FD29D0">
          <w:rPr>
            <w:i/>
            <w:color w:val="000000"/>
          </w:rPr>
          <w:t>baileyi</w:t>
        </w:r>
        <w:proofErr w:type="spellEnd"/>
        <w:r w:rsidR="00FD29D0">
          <w:rPr>
            <w:iCs/>
            <w:color w:val="000000"/>
          </w:rPr>
          <w:t>, treatments)</w:t>
        </w:r>
      </w:ins>
      <w:ins w:id="204" w:author="Diaz,Renata M" w:date="2022-01-03T15:59:00Z">
        <w:r w:rsidR="00633F66">
          <w:rPr>
            <w:iCs/>
            <w:color w:val="000000"/>
          </w:rPr>
          <w:t xml:space="preserve">, using the </w:t>
        </w:r>
      </w:ins>
      <w:ins w:id="205" w:author="Diaz,Renata M" w:date="2022-01-03T15:57:00Z">
        <w:r w:rsidR="000F3819">
          <w:rPr>
            <w:color w:val="000000"/>
          </w:rPr>
          <w:t xml:space="preserve">R package </w:t>
        </w:r>
        <w:proofErr w:type="spellStart"/>
        <w:r w:rsidR="000F3819">
          <w:rPr>
            <w:i/>
            <w:color w:val="000000"/>
          </w:rPr>
          <w:t>emmeans</w:t>
        </w:r>
        <w:proofErr w:type="spellEnd"/>
        <w:r w:rsidR="000F3819">
          <w:rPr>
            <w:i/>
            <w:color w:val="000000"/>
          </w:rPr>
          <w:t xml:space="preserve"> </w:t>
        </w:r>
        <w:r w:rsidR="000F3819">
          <w:rPr>
            <w:color w:val="000000"/>
          </w:rPr>
          <w:t>(</w:t>
        </w:r>
        <w:proofErr w:type="spellStart"/>
        <w:r w:rsidR="000F3819">
          <w:rPr>
            <w:color w:val="000000"/>
          </w:rPr>
          <w:t>Lenth</w:t>
        </w:r>
        <w:proofErr w:type="spellEnd"/>
        <w:r w:rsidR="000F3819">
          <w:rPr>
            <w:color w:val="000000"/>
          </w:rPr>
          <w:t xml:space="preserve"> 2021)</w:t>
        </w:r>
      </w:ins>
      <w:ins w:id="206" w:author="Diaz,Renata M" w:date="2022-01-03T15:59:00Z">
        <w:r w:rsidR="00633F66">
          <w:rPr>
            <w:color w:val="000000"/>
          </w:rPr>
          <w:t xml:space="preserve">. </w:t>
        </w:r>
      </w:ins>
      <w:moveToRangeStart w:id="207" w:author="Diaz,Renata M" w:date="2021-12-28T10:55:00Z" w:name="move91581321"/>
      <w:moveTo w:id="208" w:author="Diaz,Renata M" w:date="2021-12-28T10:55:00Z">
        <w:del w:id="209" w:author="Diaz,Renata M" w:date="2022-01-04T13:17:00Z">
          <w:r w:rsidR="00D86814" w:rsidDel="00B135B5">
            <w:delText>All analyses</w:delText>
          </w:r>
        </w:del>
      </w:moveTo>
      <w:ins w:id="210" w:author="Diaz,Renata M" w:date="2022-01-04T13:17:00Z">
        <w:r w:rsidR="00B135B5">
          <w:t>Analyses</w:t>
        </w:r>
      </w:ins>
      <w:moveTo w:id="211" w:author="Diaz,Renata M" w:date="2021-12-28T10:55:00Z">
        <w:r w:rsidR="00D86814">
          <w:t xml:space="preserve"> were conducted in R </w:t>
        </w:r>
        <w:del w:id="212" w:author="Diaz,Renata M" w:date="2022-01-04T13:17:00Z">
          <w:r w:rsidR="00D86814" w:rsidDel="00B135B5">
            <w:delText xml:space="preserve">version </w:delText>
          </w:r>
        </w:del>
        <w:r w:rsidR="00D86814">
          <w:t xml:space="preserve">4.0.3 (R Core Team 2020). Data and code are </w:t>
        </w:r>
        <w:del w:id="213" w:author="Diaz,Renata M" w:date="2022-01-04T13:57:00Z">
          <w:r w:rsidR="00D86814" w:rsidDel="003B588B">
            <w:delText>availabl</w:delText>
          </w:r>
          <w:r w:rsidR="00D86814" w:rsidRPr="003B678B" w:rsidDel="003B588B">
            <w:delText>e</w:delText>
          </w:r>
        </w:del>
      </w:moveTo>
      <w:ins w:id="214" w:author="Diaz,Renata M" w:date="2022-01-04T13:57:00Z">
        <w:r w:rsidR="003B588B">
          <w:t>archived</w:t>
        </w:r>
      </w:ins>
      <w:moveTo w:id="215"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207"/>
    <w:p w14:paraId="4362C5B5" w14:textId="77777777" w:rsidR="00D86814" w:rsidDel="00FB5BA3" w:rsidRDefault="00D86814">
      <w:pPr>
        <w:pStyle w:val="Heading2"/>
        <w:rPr>
          <w:del w:id="216" w:author="Diaz,Renata M" w:date="2021-12-28T10:55:00Z"/>
        </w:rPr>
        <w:pPrChange w:id="217"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34FE1F04"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18" w:author="Diaz,Renata M" w:date="2022-01-03T16:02:00Z">
        <w:r w:rsidDel="00E21335">
          <w:rPr>
            <w:i/>
            <w:color w:val="000000"/>
          </w:rPr>
          <w:delText>Etot</w:delText>
        </w:r>
        <w:r w:rsidDel="00E21335">
          <w:rPr>
            <w:color w:val="000000"/>
          </w:rPr>
          <w:delText xml:space="preserve"> </w:delText>
        </w:r>
      </w:del>
      <w:ins w:id="219" w:author="Diaz,Renata M" w:date="2022-01-03T16:02:00Z">
        <w:r w:rsidR="00E21335">
          <w:rPr>
            <w:iCs/>
            <w:color w:val="000000"/>
          </w:rPr>
          <w:t>community function</w:t>
        </w:r>
      </w:ins>
      <w:ins w:id="220"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 xml:space="preserve">C. </w:t>
      </w:r>
      <w:proofErr w:type="spellStart"/>
      <w:r>
        <w:rPr>
          <w:i/>
          <w:color w:val="000000"/>
        </w:rPr>
        <w:t>baileyi</w:t>
      </w:r>
      <w:proofErr w:type="spellEnd"/>
      <w:r>
        <w:rPr>
          <w:color w:val="000000"/>
        </w:rPr>
        <w:t xml:space="preserve">, and long-term changes in baseline community composition sitewide (Figure 1). </w:t>
      </w:r>
      <w:ins w:id="221" w:author="Diaz,Renata M" w:date="2022-01-03T16:02:00Z">
        <w:r w:rsidR="00577A1B">
          <w:rPr>
            <w:color w:val="000000"/>
          </w:rPr>
          <w:t xml:space="preserve">These dynamics </w:t>
        </w:r>
      </w:ins>
      <w:ins w:id="222" w:author="Diaz,Renata M" w:date="2022-01-03T17:29:00Z">
        <w:r w:rsidR="00835545">
          <w:rPr>
            <w:color w:val="000000"/>
          </w:rPr>
          <w:t>are</w:t>
        </w:r>
      </w:ins>
      <w:ins w:id="223" w:author="Diaz,Renata M" w:date="2022-01-03T16:02:00Z">
        <w:r w:rsidR="00577A1B">
          <w:rPr>
            <w:color w:val="000000"/>
          </w:rPr>
          <w:t xml:space="preserve"> qualitatively identical whether function is measured as total energy use (Figure 1</w:t>
        </w:r>
      </w:ins>
      <w:ins w:id="224" w:author="Diaz,Renata M" w:date="2022-01-06T09:21:00Z">
        <w:r w:rsidR="005B36E9">
          <w:rPr>
            <w:color w:val="000000"/>
          </w:rPr>
          <w:t>; Appendix 1</w:t>
        </w:r>
      </w:ins>
      <w:ins w:id="225" w:author="Diaz,Renata M" w:date="2022-01-03T16:02:00Z">
        <w:r w:rsidR="00577A1B">
          <w:rPr>
            <w:color w:val="000000"/>
          </w:rPr>
          <w:t xml:space="preserve">) or total biomass (Appendix 3). </w:t>
        </w:r>
      </w:ins>
      <w:r>
        <w:rPr>
          <w:color w:val="000000"/>
        </w:rPr>
        <w:t xml:space="preserve">The first shift </w:t>
      </w:r>
      <w:del w:id="226" w:author="Diaz,Renata M" w:date="2022-01-04T13:12:00Z">
        <w:r w:rsidDel="00922206">
          <w:rPr>
            <w:color w:val="000000"/>
          </w:rPr>
          <w:delText xml:space="preserve">occurred </w:delText>
        </w:r>
      </w:del>
      <w:ins w:id="227" w:author="Diaz,Renata M" w:date="2022-01-04T13:12:00Z">
        <w:r w:rsidR="00922206">
          <w:rPr>
            <w:color w:val="000000"/>
          </w:rPr>
          <w:t xml:space="preserve">coincided with </w:t>
        </w:r>
        <w:r w:rsidR="00922206">
          <w:rPr>
            <w:i/>
            <w:color w:val="000000"/>
          </w:rPr>
          <w:t xml:space="preserve">C. </w:t>
        </w:r>
        <w:proofErr w:type="spellStart"/>
        <w:r w:rsidR="00922206">
          <w:rPr>
            <w:i/>
            <w:color w:val="000000"/>
          </w:rPr>
          <w:t>baileyi</w:t>
        </w:r>
        <w:r w:rsidR="00922206">
          <w:rPr>
            <w:iCs/>
            <w:color w:val="000000"/>
          </w:rPr>
          <w:t>’s</w:t>
        </w:r>
        <w:proofErr w:type="spellEnd"/>
        <w:r w:rsidR="00922206">
          <w:rPr>
            <w:iCs/>
            <w:color w:val="000000"/>
          </w:rPr>
          <w:t xml:space="preserve"> establishment in the community beginning in 1996</w:t>
        </w:r>
      </w:ins>
      <w:ins w:id="228" w:author="Diaz,Renata M" w:date="2022-01-04T13:14:00Z">
        <w:r w:rsidR="00B135B5">
          <w:rPr>
            <w:iCs/>
            <w:color w:val="000000"/>
          </w:rPr>
          <w:t>-97</w:t>
        </w:r>
      </w:ins>
      <w:ins w:id="229" w:author="Diaz,Renata M" w:date="2022-01-04T13:12:00Z">
        <w:r w:rsidR="00922206">
          <w:rPr>
            <w:iCs/>
            <w:color w:val="000000"/>
          </w:rPr>
          <w:t xml:space="preserve"> (Figure 1D)</w:t>
        </w:r>
      </w:ins>
      <w:del w:id="230"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w:t>
      </w:r>
      <w:proofErr w:type="spellStart"/>
      <w:r>
        <w:rPr>
          <w:i/>
          <w:color w:val="000000"/>
        </w:rPr>
        <w:t>baileyi</w:t>
      </w:r>
      <w:proofErr w:type="spellEnd"/>
      <w:r>
        <w:rPr>
          <w:i/>
          <w:color w:val="000000"/>
        </w:rPr>
        <w:t xml:space="preserve"> </w:t>
      </w:r>
      <w:r>
        <w:rPr>
          <w:color w:val="000000"/>
        </w:rPr>
        <w:t xml:space="preserve">rapidly became dominant on </w:t>
      </w:r>
      <w:proofErr w:type="spellStart"/>
      <w:r>
        <w:rPr>
          <w:color w:val="000000"/>
        </w:rPr>
        <w:t>exclosure</w:t>
      </w:r>
      <w:proofErr w:type="spellEnd"/>
      <w:r>
        <w:rPr>
          <w:color w:val="000000"/>
        </w:rPr>
        <w:t xml:space="preserve"> plots and dramatically increased </w:t>
      </w:r>
      <w:del w:id="231" w:author="Diaz,Renata M" w:date="2022-01-03T16:03:00Z">
        <w:r w:rsidDel="00577A1B">
          <w:rPr>
            <w:color w:val="000000"/>
          </w:rPr>
          <w:delText xml:space="preserve">energetic </w:delText>
        </w:r>
      </w:del>
      <w:r>
        <w:rPr>
          <w:color w:val="000000"/>
        </w:rPr>
        <w:t>compensation (Figure 1B)</w:t>
      </w:r>
      <w:ins w:id="232" w:author="Diaz,Renata M" w:date="2022-01-03T17:09:00Z">
        <w:r w:rsidR="0058480D">
          <w:rPr>
            <w:color w:val="000000"/>
          </w:rPr>
          <w:t xml:space="preserve">. From </w:t>
        </w:r>
      </w:ins>
      <w:ins w:id="233" w:author="Diaz,Renata M" w:date="2022-01-03T17:10:00Z">
        <w:r w:rsidR="0058480D">
          <w:rPr>
            <w:color w:val="000000"/>
          </w:rPr>
          <w:t>199</w:t>
        </w:r>
      </w:ins>
      <w:ins w:id="234" w:author="Diaz,Renata M" w:date="2022-01-04T13:15:00Z">
        <w:r w:rsidR="00B135B5">
          <w:rPr>
            <w:color w:val="000000"/>
          </w:rPr>
          <w:t>7</w:t>
        </w:r>
      </w:ins>
      <w:ins w:id="235" w:author="Diaz,Renata M" w:date="2022-01-03T17:10:00Z">
        <w:r w:rsidR="0058480D">
          <w:rPr>
            <w:color w:val="000000"/>
          </w:rPr>
          <w:t>-2010</w:t>
        </w:r>
      </w:ins>
      <w:ins w:id="236" w:author="Diaz,Renata M" w:date="2022-01-03T17:09:00Z">
        <w:r w:rsidR="0058480D">
          <w:rPr>
            <w:color w:val="000000"/>
          </w:rPr>
          <w:t xml:space="preserve">, small granivores </w:t>
        </w:r>
      </w:ins>
      <w:ins w:id="237" w:author="Diaz,Renata M" w:date="2022-01-04T13:13:00Z">
        <w:r w:rsidR="003227DA">
          <w:rPr>
            <w:color w:val="000000"/>
          </w:rPr>
          <w:t>compensated</w:t>
        </w:r>
      </w:ins>
      <w:ins w:id="238" w:author="Diaz,Renata M" w:date="2022-01-03T17:09:00Z">
        <w:r w:rsidR="0058480D">
          <w:rPr>
            <w:color w:val="000000"/>
          </w:rPr>
          <w:t xml:space="preserve"> for </w:t>
        </w:r>
      </w:ins>
      <w:ins w:id="239" w:author="Diaz,Renata M" w:date="2022-01-04T13:13:00Z">
        <w:r w:rsidR="003227DA">
          <w:rPr>
            <w:color w:val="000000"/>
          </w:rPr>
          <w:t xml:space="preserve">an average of </w:t>
        </w:r>
      </w:ins>
      <w:ins w:id="240" w:author="Diaz,Renata M" w:date="2022-01-04T18:01:00Z">
        <w:r w:rsidR="006202C7">
          <w:rPr>
            <w:color w:val="000000"/>
          </w:rPr>
          <w:t>58</w:t>
        </w:r>
      </w:ins>
      <w:ins w:id="241" w:author="Diaz,Renata M" w:date="2022-01-03T17:09:00Z">
        <w:r w:rsidR="0058480D">
          <w:rPr>
            <w:color w:val="000000"/>
          </w:rPr>
          <w:t>% of kangaroo rat energy use on control plots (95%</w:t>
        </w:r>
      </w:ins>
      <w:ins w:id="242" w:author="Diaz,Renata M" w:date="2022-01-03T17:10:00Z">
        <w:r w:rsidR="0058480D">
          <w:rPr>
            <w:color w:val="000000"/>
          </w:rPr>
          <w:t xml:space="preserve"> interval </w:t>
        </w:r>
      </w:ins>
      <w:ins w:id="243" w:author="Diaz,Renata M" w:date="2022-01-04T18:01:00Z">
        <w:r w:rsidR="006202C7">
          <w:rPr>
            <w:color w:val="000000"/>
          </w:rPr>
          <w:t>48-67</w:t>
        </w:r>
      </w:ins>
      <w:ins w:id="244" w:author="Diaz,Renata M" w:date="2022-01-03T17:10:00Z">
        <w:r w:rsidR="0058480D">
          <w:rPr>
            <w:color w:val="000000"/>
          </w:rPr>
          <w:t xml:space="preserve">%), </w:t>
        </w:r>
      </w:ins>
      <w:ins w:id="245" w:author="Diaz,Renata M" w:date="2022-01-04T13:13:00Z">
        <w:r w:rsidR="003227DA">
          <w:rPr>
            <w:color w:val="000000"/>
          </w:rPr>
          <w:t>an increase</w:t>
        </w:r>
      </w:ins>
      <w:del w:id="246" w:author="Diaz,Renata M" w:date="2022-01-03T17:09:00Z">
        <w:r w:rsidDel="0058480D">
          <w:rPr>
            <w:color w:val="000000"/>
          </w:rPr>
          <w:delText>,</w:delText>
        </w:r>
      </w:del>
      <w:r>
        <w:rPr>
          <w:color w:val="000000"/>
        </w:rPr>
        <w:t xml:space="preserve"> from an average of </w:t>
      </w:r>
      <w:del w:id="247" w:author="Diaz,Renata M" w:date="2022-01-04T18:01:00Z">
        <w:r w:rsidDel="006202C7">
          <w:rPr>
            <w:color w:val="000000"/>
          </w:rPr>
          <w:delText>19</w:delText>
        </w:r>
      </w:del>
      <w:ins w:id="248" w:author="Diaz,Renata M" w:date="2022-01-04T18:01:00Z">
        <w:r w:rsidR="006202C7">
          <w:rPr>
            <w:color w:val="000000"/>
          </w:rPr>
          <w:t>18</w:t>
        </w:r>
      </w:ins>
      <w:r>
        <w:rPr>
          <w:color w:val="000000"/>
        </w:rPr>
        <w:t>%</w:t>
      </w:r>
      <w:ins w:id="249" w:author="Diaz,Renata M" w:date="2022-01-03T17:11:00Z">
        <w:r w:rsidR="0058480D">
          <w:rPr>
            <w:color w:val="000000"/>
          </w:rPr>
          <w:t xml:space="preserve"> </w:t>
        </w:r>
      </w:ins>
      <w:del w:id="250" w:author="Diaz,Renata M" w:date="2022-01-03T17:11:00Z">
        <w:r w:rsidDel="0058480D">
          <w:rPr>
            <w:color w:val="000000"/>
          </w:rPr>
          <w:delText xml:space="preserve"> (95% interval 9-29%) </w:delText>
        </w:r>
      </w:del>
      <w:r>
        <w:rPr>
          <w:color w:val="000000"/>
        </w:rPr>
        <w:t>from 1988-</w:t>
      </w:r>
      <w:del w:id="251" w:author="Diaz,Renata M" w:date="2022-01-04T13:15:00Z">
        <w:r w:rsidDel="00B135B5">
          <w:rPr>
            <w:color w:val="000000"/>
          </w:rPr>
          <w:delText xml:space="preserve">1996 </w:delText>
        </w:r>
      </w:del>
      <w:ins w:id="252" w:author="Diaz,Renata M" w:date="2022-01-04T13:15:00Z">
        <w:r w:rsidR="00B135B5">
          <w:rPr>
            <w:color w:val="000000"/>
          </w:rPr>
          <w:t xml:space="preserve">1997 </w:t>
        </w:r>
      </w:ins>
      <w:ins w:id="253" w:author="Diaz,Renata M" w:date="2022-01-03T17:11:00Z">
        <w:r w:rsidR="0058480D">
          <w:rPr>
            <w:color w:val="000000"/>
          </w:rPr>
          <w:t xml:space="preserve">(95% interval </w:t>
        </w:r>
      </w:ins>
      <w:ins w:id="254" w:author="Diaz,Renata M" w:date="2022-01-04T18:02:00Z">
        <w:r w:rsidR="006202C7">
          <w:rPr>
            <w:color w:val="000000"/>
          </w:rPr>
          <w:t>8</w:t>
        </w:r>
      </w:ins>
      <w:ins w:id="255" w:author="Diaz,Renata M" w:date="2022-01-03T17:11:00Z">
        <w:r w:rsidR="0058480D">
          <w:rPr>
            <w:color w:val="000000"/>
          </w:rPr>
          <w:t xml:space="preserve">-29%; </w:t>
        </w:r>
      </w:ins>
      <w:del w:id="256"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57" w:author="Diaz,Renata M" w:date="2022-01-04T13:15:00Z">
        <w:r w:rsidDel="00B135B5">
          <w:rPr>
            <w:color w:val="000000"/>
          </w:rPr>
          <w:delText>1996</w:delText>
        </w:r>
      </w:del>
      <w:ins w:id="258" w:author="Diaz,Renata M" w:date="2022-01-04T13:15:00Z">
        <w:r w:rsidR="00B135B5">
          <w:rPr>
            <w:color w:val="000000"/>
          </w:rPr>
          <w:t>1997</w:t>
        </w:r>
      </w:ins>
      <w:r>
        <w:rPr>
          <w:color w:val="000000"/>
        </w:rPr>
        <w:t xml:space="preserve">-2010. With </w:t>
      </w:r>
      <w:r>
        <w:rPr>
          <w:i/>
          <w:color w:val="000000"/>
        </w:rPr>
        <w:t xml:space="preserve">C. </w:t>
      </w:r>
      <w:proofErr w:type="spellStart"/>
      <w:r>
        <w:rPr>
          <w:i/>
          <w:color w:val="000000"/>
        </w:rPr>
        <w:t>baileyi</w:t>
      </w:r>
      <w:r>
        <w:rPr>
          <w:color w:val="000000"/>
        </w:rPr>
        <w:t>’s</w:t>
      </w:r>
      <w:proofErr w:type="spellEnd"/>
      <w:r>
        <w:rPr>
          <w:color w:val="000000"/>
        </w:rPr>
        <w:t xml:space="preserve"> addition to the community, the total energy ratio (on </w:t>
      </w:r>
      <w:proofErr w:type="spellStart"/>
      <w:r>
        <w:rPr>
          <w:color w:val="000000"/>
        </w:rPr>
        <w:t>exclosures</w:t>
      </w:r>
      <w:proofErr w:type="spellEnd"/>
      <w:r>
        <w:rPr>
          <w:color w:val="000000"/>
        </w:rPr>
        <w:t xml:space="preserve"> relative to controls; Figure 1A) increased from 30% (20-</w:t>
      </w:r>
      <w:del w:id="259" w:author="Diaz,Renata M" w:date="2022-01-04T18:02:00Z">
        <w:r w:rsidDel="006202C7">
          <w:rPr>
            <w:color w:val="000000"/>
          </w:rPr>
          <w:delText>39</w:delText>
        </w:r>
      </w:del>
      <w:ins w:id="260" w:author="Diaz,Renata M" w:date="2022-01-04T18:02:00Z">
        <w:r w:rsidR="006202C7">
          <w:rPr>
            <w:color w:val="000000"/>
          </w:rPr>
          <w:t>40</w:t>
        </w:r>
      </w:ins>
      <w:r>
        <w:rPr>
          <w:color w:val="000000"/>
        </w:rPr>
        <w:t xml:space="preserve">%) to </w:t>
      </w:r>
      <w:del w:id="261" w:author="Diaz,Renata M" w:date="2022-01-04T18:02:00Z">
        <w:r w:rsidDel="006202C7">
          <w:rPr>
            <w:color w:val="000000"/>
          </w:rPr>
          <w:delText>68</w:delText>
        </w:r>
      </w:del>
      <w:ins w:id="262" w:author="Diaz,Renata M" w:date="2022-01-04T18:02:00Z">
        <w:r w:rsidR="006202C7">
          <w:rPr>
            <w:color w:val="000000"/>
          </w:rPr>
          <w:t>70</w:t>
        </w:r>
      </w:ins>
      <w:r>
        <w:rPr>
          <w:color w:val="000000"/>
        </w:rPr>
        <w:t>% (</w:t>
      </w:r>
      <w:del w:id="263" w:author="Diaz,Renata M" w:date="2022-01-04T18:02:00Z">
        <w:r w:rsidDel="006202C7">
          <w:rPr>
            <w:color w:val="000000"/>
          </w:rPr>
          <w:delText>60</w:delText>
        </w:r>
      </w:del>
      <w:ins w:id="264" w:author="Diaz,Renata M" w:date="2022-01-04T18:02:00Z">
        <w:r w:rsidR="006202C7">
          <w:rPr>
            <w:color w:val="000000"/>
          </w:rPr>
          <w:t>62</w:t>
        </w:r>
      </w:ins>
      <w:r>
        <w:rPr>
          <w:color w:val="000000"/>
        </w:rPr>
        <w:t>-</w:t>
      </w:r>
      <w:del w:id="265" w:author="Diaz,Renata M" w:date="2022-01-04T18:02:00Z">
        <w:r w:rsidDel="006202C7">
          <w:rPr>
            <w:color w:val="000000"/>
          </w:rPr>
          <w:delText>77</w:delText>
        </w:r>
      </w:del>
      <w:ins w:id="266" w:author="Diaz,Renata M" w:date="2022-01-04T18:02:00Z">
        <w:r w:rsidR="006202C7">
          <w:rPr>
            <w:color w:val="000000"/>
          </w:rPr>
          <w:t>79</w:t>
        </w:r>
      </w:ins>
      <w:r>
        <w:rPr>
          <w:color w:val="000000"/>
        </w:rPr>
        <w:t xml:space="preserve">%, contrast </w:t>
      </w:r>
      <w:r>
        <w:rPr>
          <w:i/>
          <w:color w:val="000000"/>
        </w:rPr>
        <w:t>p</w:t>
      </w:r>
      <w:r>
        <w:rPr>
          <w:color w:val="000000"/>
        </w:rPr>
        <w:t xml:space="preserve"> &lt; 0.001). In the second shift, beginning around 2010, </w:t>
      </w:r>
      <w:r>
        <w:rPr>
          <w:i/>
          <w:color w:val="000000"/>
        </w:rPr>
        <w:t xml:space="preserve">C. </w:t>
      </w:r>
      <w:proofErr w:type="spellStart"/>
      <w:r>
        <w:rPr>
          <w:i/>
          <w:color w:val="000000"/>
        </w:rPr>
        <w:t>baileyi</w:t>
      </w:r>
      <w:r>
        <w:rPr>
          <w:color w:val="000000"/>
        </w:rPr>
        <w:t>’s</w:t>
      </w:r>
      <w:proofErr w:type="spellEnd"/>
      <w:r>
        <w:rPr>
          <w:color w:val="000000"/>
        </w:rPr>
        <w:t xml:space="preserve"> abundance sitewide dropped precipitously (Figure 1D). </w:t>
      </w:r>
      <w:r>
        <w:rPr>
          <w:i/>
          <w:color w:val="000000"/>
        </w:rPr>
        <w:t xml:space="preserve">C. </w:t>
      </w:r>
      <w:proofErr w:type="spellStart"/>
      <w:r>
        <w:rPr>
          <w:i/>
          <w:color w:val="000000"/>
        </w:rPr>
        <w:t>baileyi</w:t>
      </w:r>
      <w:r>
        <w:rPr>
          <w:color w:val="000000"/>
        </w:rPr>
        <w:t>’s</w:t>
      </w:r>
      <w:proofErr w:type="spellEnd"/>
      <w:r>
        <w:rPr>
          <w:color w:val="000000"/>
        </w:rPr>
        <w:t xml:space="preserve"> proportional energy use dropped from an average of 72% (</w:t>
      </w:r>
      <w:del w:id="267" w:author="Diaz,Renata M" w:date="2022-01-04T18:05:00Z">
        <w:r w:rsidDel="006202C7">
          <w:rPr>
            <w:color w:val="000000"/>
          </w:rPr>
          <w:delText>70</w:delText>
        </w:r>
      </w:del>
      <w:ins w:id="268" w:author="Diaz,Renata M" w:date="2022-01-04T18:05:00Z">
        <w:r w:rsidR="006202C7">
          <w:rPr>
            <w:color w:val="000000"/>
          </w:rPr>
          <w:t>65</w:t>
        </w:r>
      </w:ins>
      <w:r>
        <w:rPr>
          <w:color w:val="000000"/>
        </w:rPr>
        <w:t>-</w:t>
      </w:r>
      <w:ins w:id="269" w:author="Diaz,Renata M" w:date="2022-01-04T18:05:00Z">
        <w:r w:rsidR="006202C7">
          <w:rPr>
            <w:color w:val="000000"/>
          </w:rPr>
          <w:t>80</w:t>
        </w:r>
      </w:ins>
      <w:del w:id="270" w:author="Diaz,Renata M" w:date="2022-01-04T18:05:00Z">
        <w:r w:rsidDel="006202C7">
          <w:rPr>
            <w:color w:val="000000"/>
          </w:rPr>
          <w:delText>75</w:delText>
        </w:r>
      </w:del>
      <w:r>
        <w:rPr>
          <w:color w:val="000000"/>
        </w:rPr>
        <w:t xml:space="preserve">%) to </w:t>
      </w:r>
      <w:del w:id="271" w:author="Diaz,Renata M" w:date="2022-01-04T18:05:00Z">
        <w:r w:rsidDel="006202C7">
          <w:rPr>
            <w:color w:val="000000"/>
          </w:rPr>
          <w:delText>25</w:delText>
        </w:r>
      </w:del>
      <w:ins w:id="272" w:author="Diaz,Renata M" w:date="2022-01-04T18:05:00Z">
        <w:r w:rsidR="006202C7">
          <w:rPr>
            <w:color w:val="000000"/>
          </w:rPr>
          <w:t>26</w:t>
        </w:r>
      </w:ins>
      <w:r>
        <w:rPr>
          <w:color w:val="000000"/>
        </w:rPr>
        <w:t>% (</w:t>
      </w:r>
      <w:del w:id="273" w:author="Diaz,Renata M" w:date="2022-01-04T18:05:00Z">
        <w:r w:rsidDel="006202C7">
          <w:rPr>
            <w:color w:val="000000"/>
          </w:rPr>
          <w:delText>22</w:delText>
        </w:r>
      </w:del>
      <w:ins w:id="274" w:author="Diaz,Renata M" w:date="2022-01-04T18:05:00Z">
        <w:r w:rsidR="006202C7">
          <w:rPr>
            <w:color w:val="000000"/>
          </w:rPr>
          <w:t>18</w:t>
        </w:r>
      </w:ins>
      <w:r>
        <w:rPr>
          <w:color w:val="000000"/>
        </w:rPr>
        <w:t>-</w:t>
      </w:r>
      <w:del w:id="275" w:author="Diaz,Renata M" w:date="2022-01-04T18:05:00Z">
        <w:r w:rsidDel="006202C7">
          <w:rPr>
            <w:color w:val="000000"/>
          </w:rPr>
          <w:delText>28</w:delText>
        </w:r>
      </w:del>
      <w:ins w:id="276"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w:t>
      </w:r>
      <w:proofErr w:type="spellStart"/>
      <w:r>
        <w:rPr>
          <w:color w:val="000000"/>
        </w:rPr>
        <w:t>exclosure</w:t>
      </w:r>
      <w:proofErr w:type="spellEnd"/>
      <w:r>
        <w:rPr>
          <w:color w:val="000000"/>
        </w:rPr>
        <w:t xml:space="preserve"> plots, and from </w:t>
      </w:r>
      <w:del w:id="277" w:author="Diaz,Renata M" w:date="2022-01-04T18:06:00Z">
        <w:r w:rsidDel="00CB43EE">
          <w:rPr>
            <w:color w:val="000000"/>
          </w:rPr>
          <w:delText>12</w:delText>
        </w:r>
      </w:del>
      <w:ins w:id="278" w:author="Diaz,Renata M" w:date="2022-01-04T18:06:00Z">
        <w:r w:rsidR="00CB43EE">
          <w:rPr>
            <w:color w:val="000000"/>
          </w:rPr>
          <w:t>11</w:t>
        </w:r>
      </w:ins>
      <w:r>
        <w:rPr>
          <w:color w:val="000000"/>
        </w:rPr>
        <w:t>% (</w:t>
      </w:r>
      <w:del w:id="279" w:author="Diaz,Renata M" w:date="2022-01-04T18:06:00Z">
        <w:r w:rsidDel="00CB43EE">
          <w:rPr>
            <w:color w:val="000000"/>
          </w:rPr>
          <w:delText>10</w:delText>
        </w:r>
      </w:del>
      <w:ins w:id="280" w:author="Diaz,Renata M" w:date="2022-01-04T18:06:00Z">
        <w:r w:rsidR="00CB43EE">
          <w:rPr>
            <w:color w:val="000000"/>
          </w:rPr>
          <w:t>6</w:t>
        </w:r>
      </w:ins>
      <w:r>
        <w:rPr>
          <w:color w:val="000000"/>
        </w:rPr>
        <w:t>-1</w:t>
      </w:r>
      <w:ins w:id="281" w:author="Diaz,Renata M" w:date="2022-01-04T18:06:00Z">
        <w:r w:rsidR="00CB43EE">
          <w:rPr>
            <w:color w:val="000000"/>
          </w:rPr>
          <w:t>6</w:t>
        </w:r>
      </w:ins>
      <w:del w:id="282"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w:t>
      </w:r>
      <w:proofErr w:type="spellStart"/>
      <w:r>
        <w:rPr>
          <w:i/>
          <w:color w:val="000000"/>
        </w:rPr>
        <w:t>baileyi</w:t>
      </w:r>
      <w:proofErr w:type="spellEnd"/>
      <w:r>
        <w:rPr>
          <w:i/>
          <w:color w:val="000000"/>
        </w:rPr>
        <w:t xml:space="preserve"> </w:t>
      </w:r>
      <w:r>
        <w:rPr>
          <w:color w:val="000000"/>
        </w:rPr>
        <w:t>(Figure 1B)</w:t>
      </w:r>
      <w:r>
        <w:rPr>
          <w:i/>
          <w:color w:val="000000"/>
        </w:rPr>
        <w:t xml:space="preserve">. </w:t>
      </w:r>
      <w:r>
        <w:rPr>
          <w:color w:val="000000"/>
        </w:rPr>
        <w:t xml:space="preserve">As a result, </w:t>
      </w:r>
      <w:del w:id="283" w:author="Diaz,Renata M" w:date="2022-01-03T16:03:00Z">
        <w:r w:rsidDel="0092315B">
          <w:rPr>
            <w:color w:val="000000"/>
          </w:rPr>
          <w:delText xml:space="preserve">energetic </w:delText>
        </w:r>
      </w:del>
      <w:r>
        <w:rPr>
          <w:color w:val="000000"/>
        </w:rPr>
        <w:t xml:space="preserve">compensation declined from an average of </w:t>
      </w:r>
      <w:del w:id="284" w:author="Diaz,Renata M" w:date="2022-01-04T18:07:00Z">
        <w:r w:rsidDel="00E42C92">
          <w:rPr>
            <w:color w:val="000000"/>
          </w:rPr>
          <w:delText>55</w:delText>
        </w:r>
      </w:del>
      <w:ins w:id="285" w:author="Diaz,Renata M" w:date="2022-01-04T18:07:00Z">
        <w:r w:rsidR="00E42C92">
          <w:rPr>
            <w:color w:val="000000"/>
          </w:rPr>
          <w:t>58</w:t>
        </w:r>
      </w:ins>
      <w:r>
        <w:rPr>
          <w:color w:val="000000"/>
        </w:rPr>
        <w:t xml:space="preserve">% </w:t>
      </w:r>
      <w:r>
        <w:rPr>
          <w:color w:val="000000"/>
        </w:rPr>
        <w:lastRenderedPageBreak/>
        <w:t>(</w:t>
      </w:r>
      <w:del w:id="286" w:author="Diaz,Renata M" w:date="2022-01-04T18:07:00Z">
        <w:r w:rsidDel="00E42C92">
          <w:rPr>
            <w:color w:val="000000"/>
          </w:rPr>
          <w:delText>46-63</w:delText>
        </w:r>
      </w:del>
      <w:ins w:id="287" w:author="Diaz,Renata M" w:date="2022-01-04T18:07:00Z">
        <w:r w:rsidR="00E42C92">
          <w:rPr>
            <w:color w:val="000000"/>
          </w:rPr>
          <w:t>48-67</w:t>
        </w:r>
      </w:ins>
      <w:r>
        <w:rPr>
          <w:color w:val="000000"/>
        </w:rPr>
        <w:t xml:space="preserve">%) to </w:t>
      </w:r>
      <w:del w:id="288" w:author="Diaz,Renata M" w:date="2022-01-04T18:07:00Z">
        <w:r w:rsidDel="00E42C92">
          <w:rPr>
            <w:color w:val="000000"/>
          </w:rPr>
          <w:delText>22</w:delText>
        </w:r>
      </w:del>
      <w:ins w:id="289" w:author="Diaz,Renata M" w:date="2022-01-04T18:07:00Z">
        <w:r w:rsidR="00E42C92">
          <w:rPr>
            <w:color w:val="000000"/>
          </w:rPr>
          <w:t>27</w:t>
        </w:r>
      </w:ins>
      <w:r>
        <w:rPr>
          <w:color w:val="000000"/>
        </w:rPr>
        <w:t>% (</w:t>
      </w:r>
      <w:del w:id="290" w:author="Diaz,Renata M" w:date="2022-01-04T18:07:00Z">
        <w:r w:rsidDel="00E42C92">
          <w:rPr>
            <w:color w:val="000000"/>
          </w:rPr>
          <w:delText>12-32</w:delText>
        </w:r>
      </w:del>
      <w:ins w:id="291" w:author="Diaz,Renata M" w:date="2022-01-04T18:07:00Z">
        <w:r w:rsidR="00E42C92">
          <w:rPr>
            <w:color w:val="000000"/>
          </w:rPr>
          <w:t>17-39</w:t>
        </w:r>
      </w:ins>
      <w:r>
        <w:rPr>
          <w:color w:val="000000"/>
        </w:rPr>
        <w:t xml:space="preserve">%, contrast </w:t>
      </w:r>
      <w:r>
        <w:rPr>
          <w:i/>
          <w:color w:val="000000"/>
        </w:rPr>
        <w:t xml:space="preserve">p </w:t>
      </w:r>
      <w:r>
        <w:rPr>
          <w:color w:val="000000"/>
        </w:rPr>
        <w:t xml:space="preserve">&lt; 0.001), a level not significantly different from the </w:t>
      </w:r>
      <w:del w:id="292" w:author="Diaz,Renata M" w:date="2022-01-04T18:08:00Z">
        <w:r w:rsidDel="00E42C92">
          <w:rPr>
            <w:color w:val="000000"/>
          </w:rPr>
          <w:delText>19</w:delText>
        </w:r>
      </w:del>
      <w:ins w:id="293" w:author="Diaz,Renata M" w:date="2022-01-04T18:08:00Z">
        <w:r w:rsidR="00E42C92">
          <w:rPr>
            <w:color w:val="000000"/>
          </w:rPr>
          <w:t>18</w:t>
        </w:r>
      </w:ins>
      <w:r>
        <w:rPr>
          <w:color w:val="000000"/>
        </w:rPr>
        <w:t>% (</w:t>
      </w:r>
      <w:del w:id="294" w:author="Diaz,Renata M" w:date="2022-01-04T18:08:00Z">
        <w:r w:rsidDel="00E42C92">
          <w:rPr>
            <w:color w:val="000000"/>
          </w:rPr>
          <w:delText>9-29</w:delText>
        </w:r>
      </w:del>
      <w:ins w:id="295" w:author="Diaz,Renata M" w:date="2022-01-04T18:08:00Z">
        <w:r w:rsidR="00E42C92">
          <w:rPr>
            <w:color w:val="000000"/>
          </w:rPr>
          <w:t>8-29</w:t>
        </w:r>
      </w:ins>
      <w:r>
        <w:rPr>
          <w:color w:val="000000"/>
        </w:rPr>
        <w:t xml:space="preserve">%, contrast </w:t>
      </w:r>
      <w:r>
        <w:rPr>
          <w:i/>
          <w:color w:val="000000"/>
        </w:rPr>
        <w:t xml:space="preserve">p </w:t>
      </w:r>
      <w:proofErr w:type="gramStart"/>
      <w:r>
        <w:rPr>
          <w:color w:val="000000"/>
        </w:rPr>
        <w:t>= .</w:t>
      </w:r>
      <w:proofErr w:type="gramEnd"/>
      <w:del w:id="296" w:author="Diaz,Renata M" w:date="2022-01-04T18:07:00Z">
        <w:r w:rsidDel="00E42C92">
          <w:rPr>
            <w:color w:val="000000"/>
          </w:rPr>
          <w:delText>9</w:delText>
        </w:r>
      </w:del>
      <w:ins w:id="297" w:author="Diaz,Renata M" w:date="2022-01-04T18:07:00Z">
        <w:r w:rsidR="00E42C92">
          <w:rPr>
            <w:color w:val="000000"/>
          </w:rPr>
          <w:t>43</w:t>
        </w:r>
      </w:ins>
      <w:r>
        <w:rPr>
          <w:color w:val="000000"/>
        </w:rPr>
        <w:t xml:space="preserve">) observed prior to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Somewhat paradoxically, while the total </w:t>
      </w:r>
      <w:del w:id="298" w:author="Diaz,Renata M" w:date="2022-01-03T16:03:00Z">
        <w:r w:rsidDel="0092315B">
          <w:rPr>
            <w:color w:val="000000"/>
          </w:rPr>
          <w:delText xml:space="preserve">energy </w:delText>
        </w:r>
      </w:del>
      <w:ins w:id="299" w:author="Diaz,Renata M" w:date="2022-01-06T07:20:00Z">
        <w:r w:rsidR="00667DE9">
          <w:rPr>
            <w:color w:val="000000"/>
          </w:rPr>
          <w:t>energy</w:t>
        </w:r>
      </w:ins>
      <w:ins w:id="300" w:author="Diaz,Renata M" w:date="2022-01-03T16:03:00Z">
        <w:r w:rsidR="0092315B">
          <w:rPr>
            <w:color w:val="000000"/>
          </w:rPr>
          <w:t xml:space="preserve"> </w:t>
        </w:r>
      </w:ins>
      <w:r>
        <w:rPr>
          <w:color w:val="000000"/>
        </w:rPr>
        <w:t xml:space="preserve">ratio also dropped following </w:t>
      </w:r>
      <w:r>
        <w:rPr>
          <w:i/>
          <w:color w:val="000000"/>
        </w:rPr>
        <w:t xml:space="preserve">C. </w:t>
      </w:r>
      <w:proofErr w:type="spellStart"/>
      <w:r>
        <w:rPr>
          <w:i/>
          <w:color w:val="000000"/>
        </w:rPr>
        <w:t>baileyi</w:t>
      </w:r>
      <w:r>
        <w:rPr>
          <w:color w:val="000000"/>
        </w:rPr>
        <w:t>’s</w:t>
      </w:r>
      <w:proofErr w:type="spellEnd"/>
      <w:r>
        <w:rPr>
          <w:color w:val="000000"/>
        </w:rPr>
        <w:t xml:space="preserve"> decline, from an average of </w:t>
      </w:r>
      <w:del w:id="301" w:author="Diaz,Renata M" w:date="2022-01-04T18:08:00Z">
        <w:r w:rsidDel="00EB47C6">
          <w:rPr>
            <w:color w:val="000000"/>
          </w:rPr>
          <w:delText>68</w:delText>
        </w:r>
      </w:del>
      <w:ins w:id="302" w:author="Diaz,Renata M" w:date="2022-01-04T18:08:00Z">
        <w:r w:rsidR="00EB47C6">
          <w:rPr>
            <w:color w:val="000000"/>
          </w:rPr>
          <w:t>71</w:t>
        </w:r>
      </w:ins>
      <w:r>
        <w:rPr>
          <w:color w:val="000000"/>
        </w:rPr>
        <w:t>% (</w:t>
      </w:r>
      <w:del w:id="303" w:author="Diaz,Renata M" w:date="2022-01-04T18:08:00Z">
        <w:r w:rsidDel="00EB47C6">
          <w:rPr>
            <w:color w:val="000000"/>
          </w:rPr>
          <w:delText>60-77</w:delText>
        </w:r>
      </w:del>
      <w:ins w:id="304" w:author="Diaz,Renata M" w:date="2022-01-04T18:08:00Z">
        <w:r w:rsidR="00EB47C6">
          <w:rPr>
            <w:color w:val="000000"/>
          </w:rPr>
          <w:t>62-79</w:t>
        </w:r>
      </w:ins>
      <w:r>
        <w:rPr>
          <w:color w:val="000000"/>
        </w:rPr>
        <w:t xml:space="preserve">%) from </w:t>
      </w:r>
      <w:del w:id="305" w:author="Diaz,Renata M" w:date="2022-01-04T13:15:00Z">
        <w:r w:rsidDel="00B135B5">
          <w:rPr>
            <w:color w:val="000000"/>
          </w:rPr>
          <w:delText>1996</w:delText>
        </w:r>
      </w:del>
      <w:ins w:id="306" w:author="Diaz,Renata M" w:date="2022-01-04T13:15:00Z">
        <w:r w:rsidR="00B135B5">
          <w:rPr>
            <w:color w:val="000000"/>
          </w:rPr>
          <w:t>1997</w:t>
        </w:r>
      </w:ins>
      <w:r>
        <w:rPr>
          <w:color w:val="000000"/>
        </w:rPr>
        <w:t xml:space="preserve">-2010 to </w:t>
      </w:r>
      <w:del w:id="307" w:author="Diaz,Renata M" w:date="2022-01-04T18:08:00Z">
        <w:r w:rsidDel="00EB47C6">
          <w:rPr>
            <w:color w:val="000000"/>
          </w:rPr>
          <w:delText>46</w:delText>
        </w:r>
      </w:del>
      <w:ins w:id="308" w:author="Diaz,Renata M" w:date="2022-01-04T18:08:00Z">
        <w:r w:rsidR="00EB47C6">
          <w:rPr>
            <w:color w:val="000000"/>
          </w:rPr>
          <w:t>50</w:t>
        </w:r>
      </w:ins>
      <w:r>
        <w:rPr>
          <w:color w:val="000000"/>
        </w:rPr>
        <w:t>% (</w:t>
      </w:r>
      <w:del w:id="309" w:author="Diaz,Renata M" w:date="2022-01-04T18:08:00Z">
        <w:r w:rsidDel="00EB47C6">
          <w:rPr>
            <w:color w:val="000000"/>
          </w:rPr>
          <w:delText>37-56</w:delText>
        </w:r>
      </w:del>
      <w:ins w:id="310"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311" w:author="Diaz,Renata M" w:date="2022-01-04T18:08:00Z">
        <w:r w:rsidDel="00EB47C6">
          <w:rPr>
            <w:color w:val="000000"/>
          </w:rPr>
          <w:delText>002</w:delText>
        </w:r>
      </w:del>
      <w:ins w:id="312" w:author="Diaz,Renata M" w:date="2022-01-04T18:08:00Z">
        <w:r w:rsidR="00EB47C6">
          <w:rPr>
            <w:color w:val="000000"/>
          </w:rPr>
          <w:t>00</w:t>
        </w:r>
      </w:ins>
      <w:ins w:id="313" w:author="Diaz,Renata M" w:date="2022-01-06T07:21:00Z">
        <w:r w:rsidR="006E4072">
          <w:rPr>
            <w:color w:val="000000"/>
          </w:rPr>
          <w:t>5</w:t>
        </w:r>
      </w:ins>
      <w:ins w:id="314" w:author="Diaz,Renata M" w:date="2022-01-04T18:08:00Z">
        <w:r w:rsidR="00EB47C6">
          <w:rPr>
            <w:color w:val="000000"/>
          </w:rPr>
          <w:t>6</w:t>
        </w:r>
      </w:ins>
      <w:r>
        <w:rPr>
          <w:color w:val="000000"/>
        </w:rPr>
        <w:t>) from 2010-2020, it remained higher than its average of 30% (20-</w:t>
      </w:r>
      <w:del w:id="315" w:author="Diaz,Renata M" w:date="2022-01-04T18:09:00Z">
        <w:r w:rsidDel="00EB47C6">
          <w:rPr>
            <w:color w:val="000000"/>
          </w:rPr>
          <w:delText>39</w:delText>
        </w:r>
      </w:del>
      <w:ins w:id="316"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317" w:author="Diaz,Renata M" w:date="2022-01-04T18:09:00Z">
        <w:r w:rsidDel="00EB47C6">
          <w:rPr>
            <w:color w:val="000000"/>
          </w:rPr>
          <w:delText>04</w:delText>
        </w:r>
      </w:del>
      <w:ins w:id="318" w:author="Diaz,Renata M" w:date="2022-01-04T18:09:00Z">
        <w:r w:rsidR="00EB47C6">
          <w:rPr>
            <w:color w:val="000000"/>
          </w:rPr>
          <w:t>0144</w:t>
        </w:r>
      </w:ins>
      <w:r>
        <w:rPr>
          <w:color w:val="000000"/>
        </w:rPr>
        <w:t>) from 1988-</w:t>
      </w:r>
      <w:del w:id="319" w:author="Diaz,Renata M" w:date="2022-01-04T13:15:00Z">
        <w:r w:rsidDel="00B135B5">
          <w:rPr>
            <w:color w:val="000000"/>
          </w:rPr>
          <w:delText xml:space="preserve">1996 </w:delText>
        </w:r>
      </w:del>
      <w:ins w:id="320" w:author="Diaz,Renata M" w:date="2022-01-04T13:15:00Z">
        <w:r w:rsidR="00B135B5">
          <w:rPr>
            <w:color w:val="000000"/>
          </w:rPr>
          <w:t xml:space="preserve">1997 </w:t>
        </w:r>
      </w:ins>
      <w:r>
        <w:rPr>
          <w:color w:val="000000"/>
        </w:rPr>
        <w:t xml:space="preserve">(Figure 1A). Over the course of the experiment, </w:t>
      </w:r>
      <w:del w:id="321" w:author="Diaz,Renata M" w:date="2022-01-04T13:13:00Z">
        <w:r w:rsidDel="005D56D2">
          <w:rPr>
            <w:color w:val="000000"/>
          </w:rPr>
          <w:delText xml:space="preserve">rodent </w:delText>
        </w:r>
      </w:del>
      <w:r>
        <w:rPr>
          <w:color w:val="000000"/>
        </w:rPr>
        <w:t>community composition shifted sitewide</w:t>
      </w:r>
      <w:del w:id="322" w:author="Diaz,Renata M" w:date="2022-01-04T13:13:00Z">
        <w:r w:rsidDel="005D56D2">
          <w:rPr>
            <w:color w:val="000000"/>
          </w:rPr>
          <w:delText>, such that i</w:delText>
        </w:r>
      </w:del>
      <w:ins w:id="323" w:author="Diaz,Renata M" w:date="2022-01-04T13:13:00Z">
        <w:r w:rsidR="005D56D2">
          <w:rPr>
            <w:color w:val="000000"/>
          </w:rPr>
          <w:t>. I</w:t>
        </w:r>
      </w:ins>
      <w:r>
        <w:rPr>
          <w:color w:val="000000"/>
        </w:rPr>
        <w:t xml:space="preserve">n later years, kangaroo rats </w:t>
      </w:r>
      <w:del w:id="324" w:author="Diaz,Renata M" w:date="2022-01-04T13:14:00Z">
        <w:r w:rsidDel="0000645B">
          <w:rPr>
            <w:color w:val="000000"/>
          </w:rPr>
          <w:delText xml:space="preserve">have </w:delText>
        </w:r>
      </w:del>
      <w:r>
        <w:rPr>
          <w:color w:val="000000"/>
        </w:rPr>
        <w:t xml:space="preserve">accounted for a lower proportion of baseline </w:t>
      </w:r>
      <w:proofErr w:type="spellStart"/>
      <w:r w:rsidRPr="002C69CC">
        <w:rPr>
          <w:i/>
          <w:color w:val="000000"/>
        </w:rPr>
        <w:t>Etot</w:t>
      </w:r>
      <w:proofErr w:type="spellEnd"/>
      <w:r w:rsidRPr="002C69CC">
        <w:rPr>
          <w:i/>
          <w:color w:val="000000"/>
        </w:rPr>
        <w:t xml:space="preserve"> </w:t>
      </w:r>
      <w:r>
        <w:rPr>
          <w:color w:val="000000"/>
        </w:rPr>
        <w:t>than they did at the beginning of the study (Figure 1C). From 1988-</w:t>
      </w:r>
      <w:del w:id="325" w:author="Diaz,Renata M" w:date="2022-01-04T13:15:00Z">
        <w:r w:rsidDel="00B135B5">
          <w:rPr>
            <w:color w:val="000000"/>
          </w:rPr>
          <w:delText>1996</w:delText>
        </w:r>
      </w:del>
      <w:ins w:id="326" w:author="Diaz,Renata M" w:date="2022-01-04T13:15:00Z">
        <w:r w:rsidR="00B135B5">
          <w:rPr>
            <w:color w:val="000000"/>
          </w:rPr>
          <w:t>1997</w:t>
        </w:r>
      </w:ins>
      <w:r>
        <w:rPr>
          <w:color w:val="000000"/>
        </w:rPr>
        <w:t>, kangaroo rats accounted for 92% (</w:t>
      </w:r>
      <w:del w:id="327" w:author="Diaz,Renata M" w:date="2022-01-04T18:09:00Z">
        <w:r w:rsidDel="00EB47C6">
          <w:rPr>
            <w:color w:val="000000"/>
          </w:rPr>
          <w:delText>90</w:delText>
        </w:r>
      </w:del>
      <w:ins w:id="328" w:author="Diaz,Renata M" w:date="2022-01-04T18:09:00Z">
        <w:r w:rsidR="00EB47C6">
          <w:rPr>
            <w:color w:val="000000"/>
          </w:rPr>
          <w:t>87</w:t>
        </w:r>
      </w:ins>
      <w:r>
        <w:rPr>
          <w:color w:val="000000"/>
        </w:rPr>
        <w:t>-</w:t>
      </w:r>
      <w:del w:id="329" w:author="Diaz,Renata M" w:date="2022-01-04T18:09:00Z">
        <w:r w:rsidDel="00EB47C6">
          <w:rPr>
            <w:color w:val="000000"/>
          </w:rPr>
          <w:delText>94</w:delText>
        </w:r>
      </w:del>
      <w:ins w:id="330" w:author="Diaz,Renata M" w:date="2022-01-04T18:09:00Z">
        <w:r w:rsidR="00EB47C6">
          <w:rPr>
            <w:color w:val="000000"/>
          </w:rPr>
          <w:t>97</w:t>
        </w:r>
      </w:ins>
      <w:r>
        <w:rPr>
          <w:color w:val="000000"/>
        </w:rPr>
        <w:t xml:space="preserve">%) of </w:t>
      </w:r>
      <w:proofErr w:type="spellStart"/>
      <w:r>
        <w:rPr>
          <w:i/>
          <w:color w:val="000000"/>
        </w:rPr>
        <w:t>Etot</w:t>
      </w:r>
      <w:proofErr w:type="spellEnd"/>
      <w:r>
        <w:rPr>
          <w:i/>
          <w:color w:val="000000"/>
        </w:rPr>
        <w:t xml:space="preserve"> </w:t>
      </w:r>
      <w:r>
        <w:rPr>
          <w:color w:val="000000"/>
        </w:rPr>
        <w:t xml:space="preserve">on controls; </w:t>
      </w:r>
      <w:del w:id="331" w:author="Diaz,Renata M" w:date="2022-01-04T13:14:00Z">
        <w:r w:rsidDel="0000645B">
          <w:rPr>
            <w:color w:val="000000"/>
          </w:rPr>
          <w:delText>in later time periods</w:delText>
        </w:r>
      </w:del>
      <w:ins w:id="332" w:author="Diaz,Renata M" w:date="2022-01-04T13:14:00Z">
        <w:r w:rsidR="0000645B">
          <w:rPr>
            <w:color w:val="000000"/>
          </w:rPr>
          <w:t>after 199</w:t>
        </w:r>
      </w:ins>
      <w:ins w:id="333" w:author="Diaz,Renata M" w:date="2022-01-04T13:15:00Z">
        <w:r w:rsidR="00B135B5">
          <w:rPr>
            <w:color w:val="000000"/>
          </w:rPr>
          <w:t>7</w:t>
        </w:r>
      </w:ins>
      <w:r>
        <w:rPr>
          <w:color w:val="000000"/>
        </w:rPr>
        <w:t>, this dropped to an average of approximately 70% (1988-</w:t>
      </w:r>
      <w:del w:id="334" w:author="Diaz,Renata M" w:date="2022-01-04T13:15:00Z">
        <w:r w:rsidDel="00B135B5">
          <w:rPr>
            <w:color w:val="000000"/>
          </w:rPr>
          <w:delText xml:space="preserve">1996 </w:delText>
        </w:r>
      </w:del>
      <w:ins w:id="335" w:author="Diaz,Renata M" w:date="2022-01-04T13:15:00Z">
        <w:r w:rsidR="00B135B5">
          <w:rPr>
            <w:color w:val="000000"/>
          </w:rPr>
          <w:t xml:space="preserve">1997 </w:t>
        </w:r>
      </w:ins>
      <w:r>
        <w:rPr>
          <w:color w:val="000000"/>
        </w:rPr>
        <w:t xml:space="preserve">compared to later time periods, </w:t>
      </w:r>
      <w:r>
        <w:rPr>
          <w:i/>
          <w:color w:val="000000"/>
        </w:rPr>
        <w:t xml:space="preserve">p </w:t>
      </w:r>
      <w:r>
        <w:rPr>
          <w:color w:val="000000"/>
        </w:rPr>
        <w:t xml:space="preserve">&lt; 0.001; </w:t>
      </w:r>
      <w:del w:id="336" w:author="Diaz,Renata M" w:date="2022-01-04T17:51:00Z">
        <w:r w:rsidDel="00AA1A2B">
          <w:rPr>
            <w:color w:val="000000"/>
          </w:rPr>
          <w:delText>1996</w:delText>
        </w:r>
      </w:del>
      <w:ins w:id="337" w:author="Diaz,Renata M" w:date="2022-01-04T17:51:00Z">
        <w:r w:rsidR="00AA1A2B">
          <w:rPr>
            <w:color w:val="000000"/>
          </w:rPr>
          <w:t>1997</w:t>
        </w:r>
      </w:ins>
      <w:r>
        <w:rPr>
          <w:color w:val="000000"/>
        </w:rPr>
        <w:t xml:space="preserve">-2010 and 2020-2020 not significantly different, </w:t>
      </w:r>
      <w:r>
        <w:rPr>
          <w:i/>
          <w:color w:val="000000"/>
        </w:rPr>
        <w:t xml:space="preserve">p </w:t>
      </w:r>
      <w:proofErr w:type="gramStart"/>
      <w:r>
        <w:rPr>
          <w:i/>
          <w:color w:val="000000"/>
        </w:rPr>
        <w:t xml:space="preserve">= </w:t>
      </w:r>
      <w:r>
        <w:rPr>
          <w:color w:val="000000"/>
        </w:rPr>
        <w:t>.</w:t>
      </w:r>
      <w:proofErr w:type="gramEnd"/>
      <w:del w:id="338" w:author="Diaz,Renata M" w:date="2022-01-04T18:09:00Z">
        <w:r w:rsidDel="00EB47C6">
          <w:rPr>
            <w:color w:val="000000"/>
          </w:rPr>
          <w:delText>86</w:delText>
        </w:r>
      </w:del>
      <w:ins w:id="339" w:author="Diaz,Renata M" w:date="2022-01-04T18:09:00Z">
        <w:r w:rsidR="00EB47C6">
          <w:rPr>
            <w:color w:val="000000"/>
          </w:rPr>
          <w:t>98</w:t>
        </w:r>
      </w:ins>
      <w:r>
        <w:rPr>
          <w:color w:val="000000"/>
        </w:rPr>
        <w:t xml:space="preserve">). Because the proportion of </w:t>
      </w:r>
      <w:proofErr w:type="spellStart"/>
      <w:r>
        <w:rPr>
          <w:i/>
          <w:color w:val="000000"/>
        </w:rPr>
        <w:t>Etot</w:t>
      </w:r>
      <w:proofErr w:type="spellEnd"/>
      <w:r>
        <w:rPr>
          <w:i/>
          <w:color w:val="000000"/>
        </w:rPr>
        <w:t xml:space="preserve"> </w:t>
      </w:r>
      <w:r>
        <w:rPr>
          <w:color w:val="000000"/>
        </w:rPr>
        <w:t>directly lost to kangaroo rat removal was smaller from 2010-2020 than from 1988-</w:t>
      </w:r>
      <w:del w:id="340" w:author="Diaz,Renata M" w:date="2022-01-04T13:15:00Z">
        <w:r w:rsidDel="00B135B5">
          <w:rPr>
            <w:color w:val="000000"/>
          </w:rPr>
          <w:delText>1996</w:delText>
        </w:r>
      </w:del>
      <w:ins w:id="341" w:author="Diaz,Renata M" w:date="2022-01-04T13:15:00Z">
        <w:r w:rsidR="00B135B5">
          <w:rPr>
            <w:color w:val="000000"/>
          </w:rPr>
          <w:t>1997</w:t>
        </w:r>
      </w:ins>
      <w:r>
        <w:rPr>
          <w:color w:val="000000"/>
        </w:rPr>
        <w:t>, the total energy ratio was higher from 2010-2020 than it was from 1988-</w:t>
      </w:r>
      <w:del w:id="342" w:author="Diaz,Renata M" w:date="2022-01-04T13:15:00Z">
        <w:r w:rsidDel="00B135B5">
          <w:rPr>
            <w:color w:val="000000"/>
          </w:rPr>
          <w:delText xml:space="preserve">1996 </w:delText>
        </w:r>
      </w:del>
      <w:ins w:id="343"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344"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w:t>
      </w:r>
      <w:proofErr w:type="gramStart"/>
      <w:r>
        <w:t>species</w:t>
      </w:r>
      <w:proofErr w:type="gramEnd"/>
      <w:r>
        <w:t xml:space="preserve"> composition and in the degree of functional overlap among the same species. </w:t>
      </w:r>
      <w:r>
        <w:rPr>
          <w:color w:val="000000"/>
        </w:rPr>
        <w:t xml:space="preserve">The </w:t>
      </w:r>
      <w:del w:id="345" w:author="Diaz,Renata M" w:date="2022-01-04T13:15:00Z">
        <w:r w:rsidDel="00B135B5">
          <w:rPr>
            <w:color w:val="000000"/>
          </w:rPr>
          <w:delText xml:space="preserve">1996 </w:delText>
        </w:r>
      </w:del>
      <w:ins w:id="346" w:author="Diaz,Renata M" w:date="2022-01-04T13:15:00Z">
        <w:r w:rsidR="00B135B5">
          <w:rPr>
            <w:color w:val="000000"/>
          </w:rPr>
          <w:t xml:space="preserve">1997 </w:t>
        </w:r>
      </w:ins>
      <w:r>
        <w:rPr>
          <w:color w:val="000000"/>
        </w:rPr>
        <w:t xml:space="preserve">increase in compensation, driven by </w:t>
      </w:r>
      <w:r>
        <w:rPr>
          <w:i/>
          <w:color w:val="000000"/>
        </w:rPr>
        <w:t xml:space="preserve">C. </w:t>
      </w:r>
      <w:proofErr w:type="spellStart"/>
      <w:r>
        <w:rPr>
          <w:i/>
          <w:color w:val="000000"/>
        </w:rPr>
        <w:t>baileyi</w:t>
      </w:r>
      <w:r>
        <w:rPr>
          <w:color w:val="000000"/>
        </w:rPr>
        <w:t>’s</w:t>
      </w:r>
      <w:proofErr w:type="spellEnd"/>
      <w:r>
        <w:rPr>
          <w:color w:val="000000"/>
        </w:rPr>
        <w:t xml:space="preserve"> establishment at the site, was a clear and compelling </w:t>
      </w:r>
      <w:r>
        <w:t>instance</w:t>
      </w:r>
      <w:r>
        <w:rPr>
          <w:color w:val="000000"/>
        </w:rPr>
        <w:t xml:space="preserve"> of colonization from the regional species pool overcoming </w:t>
      </w:r>
      <w:ins w:id="347" w:author="Diaz,Renata M" w:date="2022-01-04T13:18:00Z">
        <w:r w:rsidR="008C730E">
          <w:rPr>
            <w:color w:val="000000"/>
          </w:rPr>
          <w:t>limitation</w:t>
        </w:r>
      </w:ins>
      <w:del w:id="348" w:author="Diaz,Renata M" w:date="2022-01-04T13:18:00Z">
        <w:r w:rsidDel="008C730E">
          <w:rPr>
            <w:color w:val="000000"/>
          </w:rPr>
          <w:delText>a</w:delText>
        </w:r>
      </w:del>
      <w:r>
        <w:rPr>
          <w:color w:val="000000"/>
        </w:rPr>
        <w:t xml:space="preserve"> </w:t>
      </w:r>
      <w:del w:id="349"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 xml:space="preserve">tional redundancy (Ernest and Brown 2001; </w:t>
      </w:r>
      <w:proofErr w:type="spellStart"/>
      <w:r>
        <w:t>Leibold</w:t>
      </w:r>
      <w:proofErr w:type="spellEnd"/>
      <w:r>
        <w:t xml:space="preserve">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 xml:space="preserve">C. </w:t>
      </w:r>
      <w:proofErr w:type="spellStart"/>
      <w:r>
        <w:rPr>
          <w:i/>
          <w:color w:val="000000"/>
        </w:rPr>
        <w:t>baileyi</w:t>
      </w:r>
      <w:proofErr w:type="spellEnd"/>
      <w:r>
        <w:rPr>
          <w:color w:val="000000"/>
        </w:rPr>
        <w:t xml:space="preserve"> supplied those traits and </w:t>
      </w:r>
      <w:r>
        <w:rPr>
          <w:color w:val="000000"/>
        </w:rPr>
        <w:lastRenderedPageBreak/>
        <w:t>substantially</w:t>
      </w:r>
      <w:ins w:id="350" w:author="Diaz,Renata M" w:date="2022-01-03T17:19:00Z">
        <w:r w:rsidR="00F65D51">
          <w:rPr>
            <w:color w:val="000000"/>
          </w:rPr>
          <w:t>, but incompletely,</w:t>
        </w:r>
      </w:ins>
      <w:r>
        <w:rPr>
          <w:color w:val="000000"/>
        </w:rPr>
        <w:t xml:space="preserve"> restored community function</w:t>
      </w:r>
      <w:del w:id="351"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w:t>
      </w:r>
      <w:proofErr w:type="spellStart"/>
      <w:r>
        <w:rPr>
          <w:i/>
          <w:color w:val="000000"/>
        </w:rPr>
        <w:t>baileyi</w:t>
      </w:r>
      <w:proofErr w:type="spellEnd"/>
      <w:r>
        <w:rPr>
          <w:i/>
          <w:color w:val="000000"/>
        </w:rPr>
        <w:t xml:space="preserve"> </w:t>
      </w:r>
      <w:r>
        <w:rPr>
          <w:color w:val="000000"/>
        </w:rPr>
        <w:t>remained present in the community, but</w:t>
      </w:r>
      <w:r>
        <w:rPr>
          <w:i/>
          <w:color w:val="000000"/>
        </w:rPr>
        <w:t xml:space="preserve"> </w:t>
      </w:r>
      <w:r>
        <w:rPr>
          <w:color w:val="000000"/>
        </w:rPr>
        <w:t xml:space="preserve">ceased to operate as a </w:t>
      </w:r>
      <w:ins w:id="352"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353"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w:t>
      </w:r>
      <w:proofErr w:type="spellStart"/>
      <w:r>
        <w:rPr>
          <w:i/>
          <w:color w:val="000000"/>
        </w:rPr>
        <w:t>baileyi</w:t>
      </w:r>
      <w:proofErr w:type="spellEnd"/>
      <w:r>
        <w:rPr>
          <w:i/>
          <w:color w:val="000000"/>
        </w:rPr>
        <w:t xml:space="preserve"> </w:t>
      </w:r>
      <w:r>
        <w:rPr>
          <w:color w:val="000000"/>
        </w:rPr>
        <w:t xml:space="preserve">are relatively similar in size and are demonstrably capable of using similar resources. However, </w:t>
      </w:r>
      <w:r>
        <w:rPr>
          <w:i/>
          <w:color w:val="000000"/>
        </w:rPr>
        <w:t xml:space="preserve">C. </w:t>
      </w:r>
      <w:proofErr w:type="spellStart"/>
      <w:r>
        <w:rPr>
          <w:i/>
          <w:color w:val="000000"/>
        </w:rPr>
        <w:t>baileyi</w:t>
      </w:r>
      <w:proofErr w:type="spellEnd"/>
      <w:r>
        <w:rPr>
          <w:i/>
          <w:color w:val="000000"/>
        </w:rPr>
        <w:t xml:space="preserve">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t>
      </w:r>
      <w:proofErr w:type="spellStart"/>
      <w:r>
        <w:rPr>
          <w:color w:val="000000"/>
        </w:rPr>
        <w:t>Winakur</w:t>
      </w:r>
      <w:proofErr w:type="spellEnd"/>
      <w:r>
        <w:rPr>
          <w:color w:val="000000"/>
        </w:rPr>
        <w:t xml:space="preserve"> 1969; </w:t>
      </w:r>
      <w:proofErr w:type="spellStart"/>
      <w:r>
        <w:rPr>
          <w:color w:val="000000"/>
        </w:rPr>
        <w:t>M’Closkey</w:t>
      </w:r>
      <w:proofErr w:type="spellEnd"/>
      <w:r>
        <w:rPr>
          <w:color w:val="000000"/>
        </w:rPr>
        <w:t xml:space="preserve"> 1982; Price 1978). We suggest that this study site, which has historically been dominated by kangaroo rats, constitutes marginal habitat for </w:t>
      </w:r>
      <w:r>
        <w:rPr>
          <w:i/>
          <w:color w:val="000000"/>
        </w:rPr>
        <w:t xml:space="preserve">C. </w:t>
      </w:r>
      <w:proofErr w:type="spellStart"/>
      <w:r>
        <w:rPr>
          <w:i/>
          <w:color w:val="000000"/>
        </w:rPr>
        <w:t>baileyi</w:t>
      </w:r>
      <w:proofErr w:type="spellEnd"/>
      <w:r>
        <w:rPr>
          <w:color w:val="000000"/>
        </w:rPr>
        <w:t xml:space="preserve">, and that, while conditions from </w:t>
      </w:r>
      <w:del w:id="354" w:author="Diaz,Renata M" w:date="2022-01-04T13:20:00Z">
        <w:r w:rsidDel="008C730E">
          <w:rPr>
            <w:color w:val="000000"/>
          </w:rPr>
          <w:delText>1996</w:delText>
        </w:r>
      </w:del>
      <w:ins w:id="355" w:author="Diaz,Renata M" w:date="2022-01-04T13:20:00Z">
        <w:r w:rsidR="008C730E">
          <w:rPr>
            <w:color w:val="000000"/>
          </w:rPr>
          <w:t>1997</w:t>
        </w:r>
      </w:ins>
      <w:r>
        <w:rPr>
          <w:color w:val="000000"/>
        </w:rPr>
        <w:t xml:space="preserve">-2010 aligned sufficiently with </w:t>
      </w:r>
      <w:r>
        <w:rPr>
          <w:i/>
          <w:color w:val="000000"/>
        </w:rPr>
        <w:t xml:space="preserve">C. </w:t>
      </w:r>
      <w:proofErr w:type="spellStart"/>
      <w:r>
        <w:rPr>
          <w:i/>
          <w:color w:val="000000"/>
        </w:rPr>
        <w:t>baileyi</w:t>
      </w:r>
      <w:r>
        <w:rPr>
          <w:color w:val="000000"/>
        </w:rPr>
        <w:t>’s</w:t>
      </w:r>
      <w:proofErr w:type="spellEnd"/>
      <w:r>
        <w:rPr>
          <w:color w:val="000000"/>
        </w:rPr>
        <w:t xml:space="preserve"> requirements to create </w:t>
      </w:r>
      <w:r>
        <w:t>appreciable</w:t>
      </w:r>
      <w:r>
        <w:rPr>
          <w:color w:val="000000"/>
        </w:rPr>
        <w:t xml:space="preserve"> functional </w:t>
      </w:r>
      <w:r>
        <w:t>redundancy</w:t>
      </w:r>
      <w:r>
        <w:rPr>
          <w:color w:val="000000"/>
        </w:rPr>
        <w:t xml:space="preserve"> between kangaroo rats and </w:t>
      </w:r>
      <w:r>
        <w:rPr>
          <w:i/>
          <w:color w:val="000000"/>
        </w:rPr>
        <w:t xml:space="preserve">C. </w:t>
      </w:r>
      <w:proofErr w:type="spellStart"/>
      <w:r>
        <w:rPr>
          <w:i/>
          <w:color w:val="000000"/>
        </w:rPr>
        <w:t>baileyi</w:t>
      </w:r>
      <w:proofErr w:type="spellEnd"/>
      <w:r>
        <w:rPr>
          <w:color w:val="000000"/>
        </w:rPr>
        <w:t xml:space="preserve">, conditions since </w:t>
      </w:r>
      <w:del w:id="356" w:author="Diaz,Renata M" w:date="2022-01-04T13:20:00Z">
        <w:r w:rsidDel="008C730E">
          <w:rPr>
            <w:color w:val="000000"/>
          </w:rPr>
          <w:delText xml:space="preserve">2010 </w:delText>
        </w:r>
      </w:del>
      <w:r>
        <w:rPr>
          <w:color w:val="000000"/>
        </w:rPr>
        <w:t xml:space="preserve">have caused this redundancy to break down. </w:t>
      </w:r>
      <w:r>
        <w:rPr>
          <w:i/>
          <w:color w:val="000000"/>
        </w:rPr>
        <w:t xml:space="preserve">C. </w:t>
      </w:r>
      <w:proofErr w:type="spellStart"/>
      <w:r>
        <w:rPr>
          <w:i/>
          <w:color w:val="000000"/>
        </w:rPr>
        <w:t>baileyi</w:t>
      </w:r>
      <w:r>
        <w:rPr>
          <w:color w:val="000000"/>
        </w:rPr>
        <w:t>’s</w:t>
      </w:r>
      <w:proofErr w:type="spellEnd"/>
      <w:r>
        <w:rPr>
          <w:color w:val="000000"/>
        </w:rPr>
        <w:t xml:space="preserve"> decline occurred immediately following a period of low plant productivity and low rodent abundance community-wide</w:t>
      </w:r>
      <w:ins w:id="357" w:author="Diaz,Renata M" w:date="2022-01-04T13:22:00Z">
        <w:r w:rsidR="008C730E">
          <w:rPr>
            <w:color w:val="000000"/>
          </w:rPr>
          <w:t xml:space="preserve">, and in </w:t>
        </w:r>
      </w:ins>
      <w:del w:id="358" w:author="Diaz,Renata M" w:date="2022-01-04T13:21:00Z">
        <w:r w:rsidDel="008C730E">
          <w:rPr>
            <w:color w:val="000000"/>
          </w:rPr>
          <w:delText xml:space="preserve"> (Appendix 2; Christensen et al. 2018). In </w:delText>
        </w:r>
      </w:del>
      <w:r>
        <w:rPr>
          <w:color w:val="000000"/>
        </w:rPr>
        <w:t xml:space="preserve">the decade </w:t>
      </w:r>
      <w:del w:id="359" w:author="Diaz,Renata M" w:date="2022-01-04T13:22:00Z">
        <w:r w:rsidDel="008C730E">
          <w:delText>after</w:delText>
        </w:r>
      </w:del>
      <w:ins w:id="360" w:author="Diaz,Renata M" w:date="2022-01-04T13:22:00Z">
        <w:r w:rsidR="008C730E">
          <w:t>following</w:t>
        </w:r>
      </w:ins>
      <w:r>
        <w:rPr>
          <w:color w:val="000000"/>
        </w:rPr>
        <w:t xml:space="preserve">, the site experienced two long and severe droughts </w:t>
      </w:r>
      <w:del w:id="361"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w:t>
      </w:r>
      <w:proofErr w:type="spellStart"/>
      <w:r>
        <w:rPr>
          <w:i/>
          <w:color w:val="000000"/>
        </w:rPr>
        <w:t>baileyi’s</w:t>
      </w:r>
      <w:proofErr w:type="spellEnd"/>
      <w:r>
        <w:rPr>
          <w:i/>
          <w:color w:val="000000"/>
        </w:rPr>
        <w:t xml:space="preserve"> </w:t>
      </w:r>
      <w:r>
        <w:rPr>
          <w:color w:val="000000"/>
        </w:rPr>
        <w:t xml:space="preserve">fitness at the site, or the community-wide low abundance event may have temporarily overcome incumbency effects and triggered a community </w:t>
      </w:r>
      <w:del w:id="362" w:author="Diaz,Renata M" w:date="2022-01-04T13:21:00Z">
        <w:r w:rsidDel="008C730E">
          <w:rPr>
            <w:color w:val="000000"/>
          </w:rPr>
          <w:delText xml:space="preserve">reorganization </w:delText>
        </w:r>
      </w:del>
      <w:ins w:id="363" w:author="Diaz,Renata M" w:date="2022-01-04T13:21:00Z">
        <w:r w:rsidR="008C730E">
          <w:rPr>
            <w:color w:val="000000"/>
          </w:rPr>
          <w:t xml:space="preserve">shift </w:t>
        </w:r>
      </w:ins>
      <w:r>
        <w:rPr>
          <w:color w:val="000000"/>
        </w:rPr>
        <w:t xml:space="preserve">tracking longer-term habitat </w:t>
      </w:r>
      <w:del w:id="364" w:author="Diaz,Renata M" w:date="2022-01-04T13:21:00Z">
        <w:r w:rsidDel="008C730E">
          <w:rPr>
            <w:color w:val="000000"/>
          </w:rPr>
          <w:delText xml:space="preserve">shifts </w:delText>
        </w:r>
      </w:del>
      <w:ins w:id="365"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 xml:space="preserve">C. </w:t>
      </w:r>
      <w:proofErr w:type="spellStart"/>
      <w:r>
        <w:rPr>
          <w:i/>
          <w:color w:val="000000"/>
        </w:rPr>
        <w:t>baileyi</w:t>
      </w:r>
      <w:r>
        <w:rPr>
          <w:color w:val="000000"/>
        </w:rPr>
        <w:t>’s</w:t>
      </w:r>
      <w:proofErr w:type="spellEnd"/>
      <w:r>
        <w:rPr>
          <w:color w:val="000000"/>
        </w:rPr>
        <w:t xml:space="preserve"> decline, the fact that </w:t>
      </w:r>
      <w:r>
        <w:rPr>
          <w:i/>
          <w:color w:val="000000"/>
        </w:rPr>
        <w:t xml:space="preserve">C. </w:t>
      </w:r>
      <w:proofErr w:type="spellStart"/>
      <w:r>
        <w:rPr>
          <w:i/>
          <w:color w:val="000000"/>
        </w:rPr>
        <w:t>balieyi</w:t>
      </w:r>
      <w:proofErr w:type="spellEnd"/>
      <w:r>
        <w:rPr>
          <w:i/>
          <w:color w:val="000000"/>
        </w:rPr>
        <w:t xml:space="preserve">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24212B36"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366"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w:t>
      </w:r>
      <w:r>
        <w:rPr>
          <w:color w:val="000000"/>
        </w:rPr>
        <w:lastRenderedPageBreak/>
        <w:t xml:space="preserve">overall impact of kangaroo rat removal on </w:t>
      </w:r>
      <w:proofErr w:type="spellStart"/>
      <w:r>
        <w:rPr>
          <w:i/>
          <w:color w:val="000000"/>
        </w:rPr>
        <w:t>Etot</w:t>
      </w:r>
      <w:proofErr w:type="spellEnd"/>
      <w:r>
        <w:rPr>
          <w:iCs/>
          <w:color w:val="000000"/>
        </w:rPr>
        <w:t xml:space="preserve">. </w:t>
      </w:r>
      <w:del w:id="367" w:author="Diaz,Renata M" w:date="2022-01-04T13:22:00Z">
        <w:r w:rsidDel="00142519">
          <w:rPr>
            <w:iCs/>
            <w:color w:val="000000"/>
          </w:rPr>
          <w:delText xml:space="preserve">Specifically, </w:delText>
        </w:r>
      </w:del>
      <w:ins w:id="368" w:author="Diaz,Renata M" w:date="2022-01-04T13:23:00Z">
        <w:r w:rsidR="00622B1D">
          <w:rPr>
            <w:iCs/>
            <w:color w:val="000000"/>
          </w:rPr>
          <w:t>Since 2010, a</w:t>
        </w:r>
      </w:ins>
      <w:del w:id="369"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proofErr w:type="spellStart"/>
      <w:r w:rsidR="005B1DA0">
        <w:rPr>
          <w:i/>
          <w:color w:val="000000"/>
        </w:rPr>
        <w:t>Etot</w:t>
      </w:r>
      <w:proofErr w:type="spellEnd"/>
      <w:r w:rsidR="005B1DA0">
        <w:rPr>
          <w:i/>
          <w:color w:val="000000"/>
        </w:rPr>
        <w:t xml:space="preserve"> </w:t>
      </w:r>
      <w:r w:rsidR="005B1DA0">
        <w:rPr>
          <w:iCs/>
          <w:color w:val="000000"/>
        </w:rPr>
        <w:t xml:space="preserve">on </w:t>
      </w:r>
      <w:proofErr w:type="spellStart"/>
      <w:r w:rsidR="005B1DA0">
        <w:rPr>
          <w:iCs/>
          <w:color w:val="000000"/>
        </w:rPr>
        <w:t>exclosure</w:t>
      </w:r>
      <w:proofErr w:type="spellEnd"/>
      <w:r w:rsidR="005B1DA0">
        <w:rPr>
          <w:iCs/>
          <w:color w:val="000000"/>
        </w:rPr>
        <w:t xml:space="preserve"> plots relative to control plots declined coinciding with the breakdown in compensation associated with </w:t>
      </w:r>
      <w:r w:rsidR="005B1DA0">
        <w:rPr>
          <w:i/>
          <w:iCs/>
          <w:color w:val="000000"/>
        </w:rPr>
        <w:t xml:space="preserve">C. </w:t>
      </w:r>
      <w:proofErr w:type="spellStart"/>
      <w:r w:rsidR="005B1DA0">
        <w:rPr>
          <w:i/>
          <w:iCs/>
          <w:color w:val="000000"/>
        </w:rPr>
        <w:t>baileyi</w:t>
      </w:r>
      <w:proofErr w:type="spellEnd"/>
      <w:r w:rsidR="005B1DA0">
        <w:rPr>
          <w:color w:val="000000"/>
        </w:rPr>
        <w:t xml:space="preserve">, it remained higher than the levels observed prior to </w:t>
      </w:r>
      <w:r w:rsidR="00DD26E2">
        <w:rPr>
          <w:color w:val="000000"/>
        </w:rPr>
        <w:t>199</w:t>
      </w:r>
      <w:ins w:id="370" w:author="Diaz,Renata M" w:date="2022-01-04T13:16:00Z">
        <w:r w:rsidR="00B135B5">
          <w:rPr>
            <w:color w:val="000000"/>
          </w:rPr>
          <w:t>7</w:t>
        </w:r>
      </w:ins>
      <w:del w:id="371"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372"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373" w:author="Diaz,Renata M" w:date="2022-01-04T13:23:00Z">
        <w:r w:rsidR="009C0045" w:rsidDel="00622B1D">
          <w:rPr>
            <w:iCs/>
            <w:color w:val="000000"/>
          </w:rPr>
          <w:delText xml:space="preserve">approximated </w:delText>
        </w:r>
      </w:del>
      <w:ins w:id="374" w:author="Diaz,Renata M" w:date="2022-01-04T13:23:00Z">
        <w:r w:rsidR="00622B1D">
          <w:rPr>
            <w:iCs/>
            <w:color w:val="000000"/>
          </w:rPr>
          <w:t xml:space="preserve">was not greater than </w:t>
        </w:r>
      </w:ins>
      <w:r w:rsidR="009C0045">
        <w:rPr>
          <w:iCs/>
          <w:color w:val="000000"/>
        </w:rPr>
        <w:t>pre-</w:t>
      </w:r>
      <w:del w:id="375" w:author="Diaz,Renata M" w:date="2022-01-04T13:16:00Z">
        <w:r w:rsidR="00DD26E2" w:rsidDel="00B135B5">
          <w:rPr>
            <w:iCs/>
            <w:color w:val="000000"/>
          </w:rPr>
          <w:delText>1996</w:delText>
        </w:r>
        <w:r w:rsidR="009C0045" w:rsidDel="00B135B5">
          <w:rPr>
            <w:iCs/>
            <w:color w:val="000000"/>
          </w:rPr>
          <w:delText xml:space="preserve"> </w:delText>
        </w:r>
      </w:del>
      <w:ins w:id="376"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proofErr w:type="spellStart"/>
      <w:r w:rsidR="009C0045">
        <w:rPr>
          <w:i/>
          <w:color w:val="000000"/>
        </w:rPr>
        <w:t>Etot</w:t>
      </w:r>
      <w:proofErr w:type="spellEnd"/>
      <w:r w:rsidR="009C0045">
        <w:rPr>
          <w:i/>
          <w:color w:val="000000"/>
        </w:rPr>
        <w:t xml:space="preserve"> </w:t>
      </w:r>
      <w:r w:rsidR="009C0045">
        <w:rPr>
          <w:iCs/>
          <w:color w:val="000000"/>
        </w:rPr>
        <w:t xml:space="preserve">on </w:t>
      </w:r>
      <w:proofErr w:type="spellStart"/>
      <w:r w:rsidR="009C0045">
        <w:rPr>
          <w:iCs/>
          <w:color w:val="000000"/>
        </w:rPr>
        <w:t>exclosure</w:t>
      </w:r>
      <w:proofErr w:type="spellEnd"/>
      <w:r w:rsidR="009C0045">
        <w:rPr>
          <w:iCs/>
          <w:color w:val="000000"/>
        </w:rPr>
        <w:t xml:space="preserve"> plots relative to control plots was the result of a long-term decrease in the contribution of kangaroo rats to </w:t>
      </w:r>
      <w:proofErr w:type="spellStart"/>
      <w:r w:rsidR="009C0045">
        <w:rPr>
          <w:i/>
          <w:color w:val="000000"/>
        </w:rPr>
        <w:t>Etot</w:t>
      </w:r>
      <w:proofErr w:type="spellEnd"/>
      <w:r w:rsidR="009C0045">
        <w:rPr>
          <w:i/>
          <w:color w:val="000000"/>
        </w:rPr>
        <w:t xml:space="preserve"> </w:t>
      </w:r>
      <w:r w:rsidR="009C0045">
        <w:rPr>
          <w:iCs/>
          <w:color w:val="000000"/>
        </w:rPr>
        <w:t xml:space="preserve">sitewide. Because kangaroo rats accounted for a smaller proportion of </w:t>
      </w:r>
      <w:proofErr w:type="spellStart"/>
      <w:r w:rsidR="009C0045">
        <w:rPr>
          <w:i/>
          <w:iCs/>
          <w:color w:val="000000"/>
        </w:rPr>
        <w:t>Etot</w:t>
      </w:r>
      <w:proofErr w:type="spellEnd"/>
      <w:r w:rsidR="009C0045">
        <w:rPr>
          <w:i/>
          <w:iCs/>
          <w:color w:val="000000"/>
        </w:rPr>
        <w:t xml:space="preserve"> </w:t>
      </w:r>
      <w:r w:rsidR="009C0045">
        <w:rPr>
          <w:color w:val="000000"/>
        </w:rPr>
        <w:t xml:space="preserve">on control plots from 2010-2020 than they did prior to </w:t>
      </w:r>
      <w:del w:id="377" w:author="Diaz,Renata M" w:date="2022-01-04T13:16:00Z">
        <w:r w:rsidR="00DD26E2" w:rsidDel="00B135B5">
          <w:rPr>
            <w:color w:val="000000"/>
          </w:rPr>
          <w:delText>1996</w:delText>
        </w:r>
      </w:del>
      <w:ins w:id="378"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379" w:author="Diaz,Renata M" w:date="2022-01-04T13:24:00Z">
        <w:r w:rsidR="009C0045" w:rsidDel="00622B1D">
          <w:rPr>
            <w:color w:val="000000"/>
          </w:rPr>
          <w:delText>relatively consistent</w:delText>
        </w:r>
      </w:del>
      <w:ins w:id="380"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 xml:space="preserve">C. </w:t>
      </w:r>
      <w:proofErr w:type="spellStart"/>
      <w:r w:rsidR="009C0045">
        <w:rPr>
          <w:i/>
          <w:iCs/>
          <w:color w:val="000000"/>
        </w:rPr>
        <w:t>baileyi</w:t>
      </w:r>
      <w:r w:rsidR="009C0045">
        <w:rPr>
          <w:color w:val="000000"/>
        </w:rPr>
        <w:t>’s</w:t>
      </w:r>
      <w:proofErr w:type="spellEnd"/>
      <w:r w:rsidR="009C0045">
        <w:rPr>
          <w:color w:val="000000"/>
        </w:rPr>
        <w:t xml:space="preserve">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 xml:space="preserve">C. </w:t>
      </w:r>
      <w:proofErr w:type="spellStart"/>
      <w:r w:rsidR="009C0045">
        <w:rPr>
          <w:i/>
          <w:iCs/>
          <w:color w:val="000000"/>
        </w:rPr>
        <w:t>bailyei</w:t>
      </w:r>
      <w:proofErr w:type="spellEnd"/>
      <w:r w:rsidR="009C0045">
        <w:rPr>
          <w:color w:val="000000"/>
        </w:rPr>
        <w:t xml:space="preserve">). </w:t>
      </w:r>
      <w:r w:rsidR="00FB439A">
        <w:rPr>
          <w:color w:val="000000"/>
        </w:rPr>
        <w:t xml:space="preserve">Niche complementarity, combined with changing habitat conditions, may partially explain </w:t>
      </w:r>
      <w:del w:id="381"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382"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83"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384" w:author="Diaz,Renata M" w:date="2022-01-04T13:27:00Z">
        <w:r w:rsidR="009B625F">
          <w:rPr>
            <w:color w:val="000000"/>
          </w:rPr>
          <w:t xml:space="preserve">as an antipredator tactic </w:t>
        </w:r>
      </w:ins>
      <w:r w:rsidR="00FB439A">
        <w:rPr>
          <w:color w:val="000000"/>
        </w:rPr>
        <w:t>(</w:t>
      </w:r>
      <w:proofErr w:type="spellStart"/>
      <w:r w:rsidR="00FB439A">
        <w:rPr>
          <w:color w:val="000000"/>
        </w:rPr>
        <w:t>Kelt</w:t>
      </w:r>
      <w:proofErr w:type="spellEnd"/>
      <w:r w:rsidR="00FB439A">
        <w:rPr>
          <w:color w:val="000000"/>
        </w:rPr>
        <w:t xml:space="preserve">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385" w:author="Diaz,Renata M" w:date="2022-01-04T13:27:00Z">
        <w:r w:rsidR="00FB439A" w:rsidDel="009B625F">
          <w:rPr>
            <w:color w:val="000000"/>
          </w:rPr>
          <w:delText xml:space="preserve"> the</w:delText>
        </w:r>
      </w:del>
      <w:r w:rsidR="00FB439A">
        <w:rPr>
          <w:color w:val="000000"/>
        </w:rPr>
        <w:t xml:space="preserve"> </w:t>
      </w:r>
      <w:del w:id="386"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387" w:author="Diaz,Renata M" w:date="2022-01-04T13:27:00Z">
        <w:r w:rsidR="00FB439A" w:rsidDel="009B625F">
          <w:rPr>
            <w:color w:val="000000"/>
          </w:rPr>
          <w:delText>shifted</w:delText>
        </w:r>
      </w:del>
      <w:ins w:id="388" w:author="Diaz,Renata M" w:date="2022-01-04T13:27:00Z">
        <w:r w:rsidR="009B625F">
          <w:rPr>
            <w:color w:val="000000"/>
          </w:rPr>
          <w:t>became more abundant</w:t>
        </w:r>
      </w:ins>
      <w:r w:rsidR="00FB439A">
        <w:rPr>
          <w:color w:val="000000"/>
        </w:rPr>
        <w:t xml:space="preserve">, </w:t>
      </w:r>
      <w:r w:rsidR="001C6184">
        <w:rPr>
          <w:color w:val="000000"/>
        </w:rPr>
        <w:t xml:space="preserve">small granivores may have gained access to a larger proportion of resources and increased their share of </w:t>
      </w:r>
      <w:proofErr w:type="spellStart"/>
      <w:r w:rsidR="001C6184" w:rsidRPr="001C6184">
        <w:rPr>
          <w:i/>
          <w:iCs/>
          <w:color w:val="000000"/>
        </w:rPr>
        <w:t>Etot</w:t>
      </w:r>
      <w:proofErr w:type="spellEnd"/>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389"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390" w:author="Diaz,Renata M" w:date="2022-01-04T13:28:00Z">
        <w:r w:rsidR="00FB439A" w:rsidDel="009B625F">
          <w:rPr>
            <w:color w:val="000000"/>
          </w:rPr>
          <w:delText xml:space="preserve">the remaining </w:delText>
        </w:r>
      </w:del>
      <w:r w:rsidR="00FB439A">
        <w:rPr>
          <w:color w:val="000000"/>
        </w:rPr>
        <w:t>open areas</w:t>
      </w:r>
      <w:ins w:id="391" w:author="Diaz,Renata M" w:date="2022-01-04T13:47:00Z">
        <w:r w:rsidR="008630AA">
          <w:rPr>
            <w:color w:val="000000"/>
          </w:rPr>
          <w:t xml:space="preserve">, </w:t>
        </w:r>
      </w:ins>
      <w:del w:id="392" w:author="Diaz,Renata M" w:date="2022-01-04T13:47:00Z">
        <w:r w:rsidR="001C6184" w:rsidDel="008630AA">
          <w:rPr>
            <w:color w:val="000000"/>
          </w:rPr>
          <w:delText xml:space="preserve"> – resources that</w:delText>
        </w:r>
      </w:del>
      <w:ins w:id="393" w:author="Diaz,Renata M" w:date="2022-01-04T13:47:00Z">
        <w:r w:rsidR="008630AA">
          <w:rPr>
            <w:color w:val="000000"/>
          </w:rPr>
          <w:t>which</w:t>
        </w:r>
      </w:ins>
      <w:r w:rsidR="00FB439A">
        <w:rPr>
          <w:color w:val="000000"/>
        </w:rPr>
        <w:t xml:space="preserve"> would have remained inaccessible to smaller granivores</w:t>
      </w:r>
      <w:ins w:id="394" w:author="Diaz,Renata M" w:date="2022-01-04T13:48:00Z">
        <w:r w:rsidR="00845DB3">
          <w:rPr>
            <w:color w:val="000000"/>
          </w:rPr>
          <w:t xml:space="preserve"> even on </w:t>
        </w:r>
        <w:proofErr w:type="spellStart"/>
        <w:r w:rsidR="00845DB3">
          <w:rPr>
            <w:color w:val="000000"/>
          </w:rPr>
          <w:t>exclosure</w:t>
        </w:r>
        <w:proofErr w:type="spellEnd"/>
        <w:r w:rsidR="00F51DE6">
          <w:rPr>
            <w:color w:val="000000"/>
          </w:rPr>
          <w:t xml:space="preserve"> plot</w:t>
        </w:r>
        <w:r w:rsidR="00845DB3">
          <w:rPr>
            <w:color w:val="000000"/>
          </w:rPr>
          <w:t>s</w:t>
        </w:r>
        <w:r w:rsidR="008630AA">
          <w:rPr>
            <w:color w:val="000000"/>
          </w:rPr>
          <w:t>.</w:t>
        </w:r>
      </w:ins>
      <w:del w:id="395"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w:t>
      </w:r>
      <w:r w:rsidR="003C702C">
        <w:rPr>
          <w:color w:val="000000"/>
        </w:rPr>
        <w:lastRenderedPageBreak/>
        <w:t xml:space="preserve">and consistent niche partitioning, contrasts with the temporary compensatory dynamic driven by functional redundancy with </w:t>
      </w:r>
      <w:r w:rsidR="003C702C">
        <w:rPr>
          <w:i/>
          <w:iCs/>
          <w:color w:val="000000"/>
        </w:rPr>
        <w:t xml:space="preserve">C. </w:t>
      </w:r>
      <w:proofErr w:type="spellStart"/>
      <w:r w:rsidR="003C702C">
        <w:rPr>
          <w:i/>
          <w:iCs/>
          <w:color w:val="000000"/>
        </w:rPr>
        <w:t>baileyi</w:t>
      </w:r>
      <w:proofErr w:type="spellEnd"/>
      <w:r w:rsidR="003C702C">
        <w:rPr>
          <w:color w:val="000000"/>
        </w:rPr>
        <w:t>. Although changes in the overall effect of species loss are sometimes treated interchangeably with compensation (e.g. Ernest and Brown 2001 compared to Thibault et al. 2010</w:t>
      </w:r>
      <w:del w:id="396" w:author="Diaz,Renata M" w:date="2022-01-04T13:47:00Z">
        <w:r w:rsidR="003C702C" w:rsidDel="008630AA">
          <w:rPr>
            <w:color w:val="000000"/>
          </w:rPr>
          <w:delText>, Bledsoe and Ernest 2019</w:delText>
        </w:r>
      </w:del>
      <w:r w:rsidR="003C702C">
        <w:rPr>
          <w:color w:val="000000"/>
        </w:rPr>
        <w:t xml:space="preserve">), </w:t>
      </w:r>
      <w:del w:id="397"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398" w:author="Diaz,Renata M" w:date="2022-01-04T13:29:00Z">
        <w:r w:rsidR="00D57455">
          <w:rPr>
            <w:color w:val="000000"/>
          </w:rPr>
          <w:t xml:space="preserve">, </w:t>
        </w:r>
      </w:ins>
      <w:del w:id="399"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400" w:author="Diaz,Renata M" w:date="2022-01-04T13:29:00Z">
        <w:r w:rsidR="00340635" w:rsidDel="00D57455">
          <w:rPr>
            <w:color w:val="000000"/>
          </w:rPr>
          <w:delText xml:space="preserve">potentially </w:delText>
        </w:r>
      </w:del>
      <w:r w:rsidR="00340635">
        <w:rPr>
          <w:color w:val="000000"/>
        </w:rPr>
        <w:t xml:space="preserve">counterintuitive </w:t>
      </w:r>
      <w:del w:id="401" w:author="Diaz,Renata M" w:date="2022-01-04T13:29:00Z">
        <w:r w:rsidR="00340635" w:rsidDel="00D57455">
          <w:rPr>
            <w:color w:val="000000"/>
          </w:rPr>
          <w:delText xml:space="preserve">outcomes </w:delText>
        </w:r>
      </w:del>
      <w:ins w:id="402" w:author="Diaz,Renata M" w:date="2022-01-04T13:29:00Z">
        <w:r w:rsidR="00D57455">
          <w:rPr>
            <w:color w:val="000000"/>
          </w:rPr>
          <w:t>impacts on</w:t>
        </w:r>
      </w:ins>
      <w:del w:id="403" w:author="Diaz,Renata M" w:date="2022-01-04T13:29:00Z">
        <w:r w:rsidR="00340635" w:rsidDel="00D57455">
          <w:rPr>
            <w:color w:val="000000"/>
          </w:rPr>
          <w:delText>for</w:delText>
        </w:r>
      </w:del>
      <w:r w:rsidR="00340635">
        <w:rPr>
          <w:color w:val="000000"/>
        </w:rPr>
        <w:t xml:space="preserve"> community</w:t>
      </w:r>
      <w:del w:id="404"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04DC6FBA"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405" w:author="Diaz,Renata M" w:date="2022-01-04T13:45:00Z">
        <w:r w:rsidDel="00431529">
          <w:rPr>
            <w:color w:val="000000"/>
          </w:rPr>
          <w:delText>see also</w:delText>
        </w:r>
      </w:del>
      <w:ins w:id="406" w:author="Diaz,Renata M" w:date="2022-01-04T13:45:00Z">
        <w:r w:rsidR="00431529">
          <w:rPr>
            <w:color w:val="000000"/>
          </w:rPr>
          <w:t>c.f.</w:t>
        </w:r>
      </w:ins>
      <w:r>
        <w:rPr>
          <w:color w:val="000000"/>
        </w:rPr>
        <w:t xml:space="preserve"> </w:t>
      </w:r>
      <w:proofErr w:type="spellStart"/>
      <w:r>
        <w:rPr>
          <w:color w:val="000000"/>
        </w:rPr>
        <w:t>Leibold</w:t>
      </w:r>
      <w:proofErr w:type="spellEnd"/>
      <w:r>
        <w:rPr>
          <w:color w:val="000000"/>
        </w:rPr>
        <w:t xml:space="preserve"> et al. 2017). Although </w:t>
      </w:r>
      <w:ins w:id="407" w:author="Diaz,Renata M" w:date="2022-01-04T13:35:00Z">
        <w:r w:rsidR="004D08C7">
          <w:rPr>
            <w:color w:val="000000"/>
          </w:rPr>
          <w:t xml:space="preserve">a single </w:t>
        </w:r>
      </w:ins>
      <w:del w:id="408" w:author="Diaz,Renata M" w:date="2022-01-04T13:34:00Z">
        <w:r w:rsidDel="004D08C7">
          <w:rPr>
            <w:color w:val="000000"/>
          </w:rPr>
          <w:delText xml:space="preserve">a single </w:delText>
        </w:r>
      </w:del>
      <w:r>
        <w:rPr>
          <w:color w:val="000000"/>
        </w:rPr>
        <w:t xml:space="preserve">colonization event may </w:t>
      </w:r>
      <w:del w:id="409"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410" w:author="Diaz,Renata M" w:date="2022-01-04T13:35:00Z">
        <w:r w:rsidDel="004D08C7">
          <w:rPr>
            <w:color w:val="000000"/>
          </w:rPr>
          <w:delText>fluctuate</w:delText>
        </w:r>
      </w:del>
      <w:ins w:id="411" w:author="Diaz,Renata M" w:date="2022-01-04T13:35:00Z">
        <w:r w:rsidR="004D08C7">
          <w:rPr>
            <w:color w:val="000000"/>
          </w:rPr>
          <w:t>shift</w:t>
        </w:r>
      </w:ins>
      <w:r>
        <w:rPr>
          <w:color w:val="000000"/>
        </w:rPr>
        <w:t xml:space="preserve">, species that </w:t>
      </w:r>
      <w:ins w:id="412" w:author="Diaz,Renata M" w:date="2022-01-04T13:45:00Z">
        <w:r w:rsidR="00431529">
          <w:rPr>
            <w:color w:val="000000"/>
          </w:rPr>
          <w:t xml:space="preserve">once </w:t>
        </w:r>
      </w:ins>
      <w:del w:id="413" w:author="Diaz,Renata M" w:date="2022-01-04T13:35:00Z">
        <w:r w:rsidDel="004D08C7">
          <w:rPr>
            <w:color w:val="000000"/>
          </w:rPr>
          <w:delText>are capable of compens</w:delText>
        </w:r>
        <w:r w:rsidDel="004D08C7">
          <w:delText>ating</w:delText>
        </w:r>
      </w:del>
      <w:ins w:id="414" w:author="Diaz,Renata M" w:date="2022-01-04T13:35:00Z">
        <w:r w:rsidR="004D08C7">
          <w:rPr>
            <w:color w:val="000000"/>
          </w:rPr>
          <w:t>compensate</w:t>
        </w:r>
      </w:ins>
      <w:ins w:id="415" w:author="Diaz,Renata M" w:date="2022-01-04T13:45:00Z">
        <w:r w:rsidR="00431529">
          <w:rPr>
            <w:color w:val="000000"/>
          </w:rPr>
          <w:t>d</w:t>
        </w:r>
      </w:ins>
      <w:r>
        <w:rPr>
          <w:color w:val="000000"/>
        </w:rPr>
        <w:t xml:space="preserve"> </w:t>
      </w:r>
      <w:del w:id="416" w:author="Diaz,Renata M" w:date="2022-01-04T13:45:00Z">
        <w:r w:rsidDel="00431529">
          <w:rPr>
            <w:color w:val="000000"/>
          </w:rPr>
          <w:delText xml:space="preserve">under some conditions </w:delText>
        </w:r>
      </w:del>
      <w:r>
        <w:rPr>
          <w:color w:val="000000"/>
        </w:rPr>
        <w:t>may no longer perform that function</w:t>
      </w:r>
      <w:ins w:id="417"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418"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419"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420" w:author="Diaz,Renata M" w:date="2022-01-04T13:31:00Z">
        <w:r w:rsidR="00A04084">
          <w:rPr>
            <w:color w:val="000000"/>
          </w:rPr>
          <w:t xml:space="preserve"> rates, and the diversity and</w:t>
        </w:r>
      </w:ins>
      <w:del w:id="421" w:author="Diaz,Renata M" w:date="2022-01-04T13:31:00Z">
        <w:r w:rsidDel="00A04084">
          <w:rPr>
            <w:color w:val="000000"/>
          </w:rPr>
          <w:delText xml:space="preserve"> rates and the</w:delText>
        </w:r>
      </w:del>
      <w:r>
        <w:rPr>
          <w:color w:val="000000"/>
        </w:rPr>
        <w:t xml:space="preserve"> composition of regional species pools, </w:t>
      </w:r>
      <w:del w:id="422" w:author="Diaz,Renata M" w:date="2022-01-04T13:31:00Z">
        <w:r w:rsidDel="00A04084">
          <w:rPr>
            <w:color w:val="000000"/>
          </w:rPr>
          <w:delText>repeated colonization events tracking changing condi</w:delText>
        </w:r>
        <w:r w:rsidDel="00A04084">
          <w:delText>tions</w:delText>
        </w:r>
      </w:del>
      <w:ins w:id="423"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424" w:author="Diaz,Renata M" w:date="2022-01-04T13:46:00Z">
        <w:r w:rsidDel="00EA0650">
          <w:rPr>
            <w:color w:val="000000"/>
          </w:rPr>
          <w:delText>lag between the initiation of the experiment and</w:delText>
        </w:r>
      </w:del>
      <w:ins w:id="425" w:author="Diaz,Renata M" w:date="2022-01-04T13:46:00Z">
        <w:r w:rsidR="00EA0650">
          <w:rPr>
            <w:color w:val="000000"/>
          </w:rPr>
          <w:t>delay in</w:t>
        </w:r>
      </w:ins>
      <w:r>
        <w:rPr>
          <w:color w:val="000000"/>
        </w:rPr>
        <w:t xml:space="preserve"> </w:t>
      </w:r>
      <w:del w:id="426" w:author="Diaz,Renata M" w:date="2022-01-04T13:32:00Z">
        <w:r w:rsidDel="007F592B">
          <w:rPr>
            <w:color w:val="000000"/>
          </w:rPr>
          <w:delText xml:space="preserve">the beginning of energetic </w:delText>
        </w:r>
      </w:del>
      <w:ins w:id="427" w:author="Diaz,Renata M" w:date="2022-01-04T13:32:00Z">
        <w:r w:rsidR="005F676B">
          <w:rPr>
            <w:color w:val="000000"/>
          </w:rPr>
          <w:t>the</w:t>
        </w:r>
        <w:r w:rsidR="007F592B">
          <w:rPr>
            <w:color w:val="000000"/>
          </w:rPr>
          <w:t xml:space="preserve"> </w:t>
        </w:r>
      </w:ins>
      <w:ins w:id="428" w:author="Diaz,Renata M" w:date="2022-01-04T13:33:00Z">
        <w:r w:rsidR="0056057E">
          <w:rPr>
            <w:color w:val="000000"/>
          </w:rPr>
          <w:t xml:space="preserve">temporary </w:t>
        </w:r>
      </w:ins>
      <w:del w:id="429" w:author="Diaz,Renata M" w:date="2022-01-04T13:32:00Z">
        <w:r w:rsidDel="005F676B">
          <w:rPr>
            <w:color w:val="000000"/>
          </w:rPr>
          <w:delText xml:space="preserve">compensation </w:delText>
        </w:r>
      </w:del>
      <w:ins w:id="430" w:author="Diaz,Renata M" w:date="2022-01-04T13:32:00Z">
        <w:r w:rsidR="005F676B">
          <w:rPr>
            <w:color w:val="000000"/>
          </w:rPr>
          <w:t xml:space="preserve">compensatory response </w:t>
        </w:r>
      </w:ins>
      <w:r>
        <w:rPr>
          <w:color w:val="000000"/>
        </w:rPr>
        <w:t xml:space="preserve">driven by </w:t>
      </w:r>
      <w:r>
        <w:rPr>
          <w:i/>
          <w:color w:val="000000"/>
        </w:rPr>
        <w:t xml:space="preserve">C. </w:t>
      </w:r>
      <w:proofErr w:type="spellStart"/>
      <w:r>
        <w:rPr>
          <w:i/>
          <w:color w:val="000000"/>
        </w:rPr>
        <w:t>baileyi</w:t>
      </w:r>
      <w:proofErr w:type="spellEnd"/>
      <w:r>
        <w:rPr>
          <w:color w:val="000000"/>
        </w:rPr>
        <w:t xml:space="preserve">. Theoretically, </w:t>
      </w:r>
      <w:del w:id="431" w:author="Diaz,Renata M" w:date="2022-01-04T13:32:00Z">
        <w:r w:rsidDel="0056057E">
          <w:rPr>
            <w:color w:val="000000"/>
          </w:rPr>
          <w:delText xml:space="preserve">another </w:delText>
        </w:r>
      </w:del>
      <w:ins w:id="432"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433" w:author="Diaz,Renata M" w:date="2022-01-04T13:33:00Z">
        <w:r w:rsidDel="0056057E">
          <w:rPr>
            <w:color w:val="000000"/>
          </w:rPr>
          <w:delText xml:space="preserve">colonize the site and </w:delText>
        </w:r>
      </w:del>
      <w:r>
        <w:rPr>
          <w:color w:val="000000"/>
        </w:rPr>
        <w:t>restore compensation</w:t>
      </w:r>
      <w:ins w:id="434" w:author="Diaz,Renata M" w:date="2022-01-04T13:33:00Z">
        <w:r w:rsidR="0056057E">
          <w:rPr>
            <w:color w:val="000000"/>
          </w:rPr>
          <w:t xml:space="preserve"> under present conditions</w:t>
        </w:r>
      </w:ins>
      <w:r>
        <w:rPr>
          <w:color w:val="000000"/>
        </w:rPr>
        <w:t xml:space="preserve"> – but it is unclear whether </w:t>
      </w:r>
      <w:del w:id="435" w:author="Diaz,Renata M" w:date="2022-01-04T13:36:00Z">
        <w:r w:rsidDel="00F642A7">
          <w:rPr>
            <w:color w:val="000000"/>
          </w:rPr>
          <w:delText>such a</w:delText>
        </w:r>
      </w:del>
      <w:ins w:id="436" w:author="Diaz,Renata M" w:date="2022-01-04T13:36:00Z">
        <w:r w:rsidR="00F642A7">
          <w:rPr>
            <w:color w:val="000000"/>
          </w:rPr>
          <w:t>this</w:t>
        </w:r>
      </w:ins>
      <w:r>
        <w:rPr>
          <w:color w:val="000000"/>
        </w:rPr>
        <w:t xml:space="preserve"> species exists or </w:t>
      </w:r>
      <w:del w:id="437" w:author="Diaz,Renata M" w:date="2022-01-04T13:36:00Z">
        <w:r w:rsidDel="00F642A7">
          <w:rPr>
            <w:color w:val="000000"/>
          </w:rPr>
          <w:delText>how long it might take for it to</w:delText>
        </w:r>
      </w:del>
      <w:ins w:id="438" w:author="Diaz,Renata M" w:date="2022-01-04T13:36:00Z">
        <w:r w:rsidR="00F642A7">
          <w:rPr>
            <w:color w:val="000000"/>
          </w:rPr>
          <w:t>if it can</w:t>
        </w:r>
      </w:ins>
      <w:r>
        <w:rPr>
          <w:color w:val="000000"/>
        </w:rPr>
        <w:t xml:space="preserve"> disperse to th</w:t>
      </w:r>
      <w:ins w:id="439" w:author="Diaz,Renata M" w:date="2022-01-04T13:36:00Z">
        <w:r w:rsidR="005B7709">
          <w:rPr>
            <w:color w:val="000000"/>
          </w:rPr>
          <w:t>is</w:t>
        </w:r>
      </w:ins>
      <w:del w:id="440" w:author="Diaz,Renata M" w:date="2022-01-04T13:36:00Z">
        <w:r w:rsidDel="005B7709">
          <w:rPr>
            <w:color w:val="000000"/>
          </w:rPr>
          <w:delText>e</w:delText>
        </w:r>
      </w:del>
      <w:r>
        <w:rPr>
          <w:color w:val="000000"/>
        </w:rPr>
        <w:t xml:space="preserve"> site. </w:t>
      </w:r>
      <w:del w:id="441" w:author="Diaz,Renata M" w:date="2022-01-04T13:34:00Z">
        <w:r w:rsidDel="0056057E">
          <w:rPr>
            <w:color w:val="000000"/>
          </w:rPr>
          <w:delText xml:space="preserve">More </w:delText>
        </w:r>
        <w:r w:rsidDel="0056057E">
          <w:delText>generally</w:delText>
        </w:r>
        <w:r w:rsidDel="0056057E">
          <w:rPr>
            <w:color w:val="000000"/>
          </w:rPr>
          <w:delText>, as</w:delText>
        </w:r>
      </w:del>
      <w:ins w:id="442" w:author="Diaz,Renata M" w:date="2022-01-04T13:34:00Z">
        <w:r w:rsidR="0056057E">
          <w:rPr>
            <w:color w:val="000000"/>
          </w:rPr>
          <w:t>As</w:t>
        </w:r>
      </w:ins>
      <w:r>
        <w:rPr>
          <w:color w:val="000000"/>
        </w:rPr>
        <w:t xml:space="preserve"> ecosystems globally undergo reductions in habitat connectivity and regional beta diversity, and </w:t>
      </w:r>
      <w:del w:id="443" w:author="Diaz,Renata M" w:date="2022-01-04T13:36:00Z">
        <w:r w:rsidDel="00F27EA8">
          <w:rPr>
            <w:color w:val="000000"/>
          </w:rPr>
          <w:lastRenderedPageBreak/>
          <w:delText>move into</w:delText>
        </w:r>
      </w:del>
      <w:ins w:id="444" w:author="Diaz,Renata M" w:date="2022-01-04T13:36:00Z">
        <w:r w:rsidR="00F27EA8">
          <w:rPr>
            <w:color w:val="000000"/>
          </w:rPr>
          <w:t>enter</w:t>
        </w:r>
      </w:ins>
      <w:r>
        <w:rPr>
          <w:color w:val="000000"/>
        </w:rPr>
        <w:t xml:space="preserve"> novel climatic spaces, maintenance of community function </w:t>
      </w:r>
      <w:del w:id="445" w:author="Diaz,Renata M" w:date="2022-01-04T13:36:00Z">
        <w:r w:rsidDel="002B1EF0">
          <w:delText>through</w:delText>
        </w:r>
        <w:r w:rsidDel="002B1EF0">
          <w:rPr>
            <w:color w:val="000000"/>
          </w:rPr>
          <w:delText xml:space="preserve"> </w:delText>
        </w:r>
      </w:del>
      <w:ins w:id="446" w:author="Diaz,Renata M" w:date="2022-01-04T13:36:00Z">
        <w:r w:rsidR="002B1EF0">
          <w:t>via</w:t>
        </w:r>
        <w:r w:rsidR="002B1EF0">
          <w:rPr>
            <w:color w:val="000000"/>
          </w:rPr>
          <w:t xml:space="preserve"> </w:t>
        </w:r>
      </w:ins>
      <w:r>
        <w:t>functional redundancy</w:t>
      </w:r>
      <w:r>
        <w:rPr>
          <w:color w:val="000000"/>
        </w:rPr>
        <w:t xml:space="preserve"> may </w:t>
      </w:r>
      <w:del w:id="447" w:author="Diaz,Renata M" w:date="2022-01-04T13:36:00Z">
        <w:r w:rsidDel="002B1EF0">
          <w:rPr>
            <w:color w:val="000000"/>
          </w:rPr>
          <w:delText xml:space="preserve">become </w:delText>
        </w:r>
      </w:del>
      <w:ins w:id="448" w:author="Diaz,Renata M" w:date="2022-01-04T13:36:00Z">
        <w:r w:rsidR="002B1EF0">
          <w:rPr>
            <w:color w:val="000000"/>
          </w:rPr>
          <w:t xml:space="preserve">grow </w:t>
        </w:r>
      </w:ins>
      <w:r>
        <w:rPr>
          <w:color w:val="000000"/>
        </w:rPr>
        <w:t xml:space="preserve">increasingly rare and </w:t>
      </w:r>
      <w:r>
        <w:t xml:space="preserve">fragile </w:t>
      </w:r>
      <w:r>
        <w:rPr>
          <w:color w:val="000000"/>
        </w:rPr>
        <w:t>(</w:t>
      </w:r>
      <w:proofErr w:type="spellStart"/>
      <w:r>
        <w:rPr>
          <w:color w:val="000000"/>
        </w:rPr>
        <w:t>Dornelas</w:t>
      </w:r>
      <w:proofErr w:type="spellEnd"/>
      <w:r>
        <w:rPr>
          <w:color w:val="000000"/>
        </w:rPr>
        <w:t xml:space="preserve"> et al. 2014; Williams and Jackson 2007). </w:t>
      </w:r>
    </w:p>
    <w:p w14:paraId="00000020" w14:textId="5B134953" w:rsidR="0014228D" w:rsidRDefault="004D2FE6">
      <w:pPr>
        <w:pBdr>
          <w:top w:val="nil"/>
          <w:left w:val="nil"/>
          <w:bottom w:val="nil"/>
          <w:right w:val="nil"/>
          <w:between w:val="nil"/>
        </w:pBdr>
        <w:ind w:firstLine="720"/>
        <w:rPr>
          <w:color w:val="000000"/>
        </w:rPr>
      </w:pPr>
      <w:r>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449" w:author="Diaz,Renata M" w:date="2022-01-04T13:50:00Z">
        <w:r w:rsidDel="0072312D">
          <w:rPr>
            <w:color w:val="000000"/>
          </w:rPr>
          <w:delText xml:space="preserve">on population dynamics </w:delText>
        </w:r>
      </w:del>
      <w:r>
        <w:rPr>
          <w:color w:val="000000"/>
        </w:rPr>
        <w:t xml:space="preserve">(Hubbell 2001; </w:t>
      </w:r>
      <w:proofErr w:type="spellStart"/>
      <w:r>
        <w:rPr>
          <w:color w:val="000000"/>
        </w:rPr>
        <w:t>Houlahan</w:t>
      </w:r>
      <w:proofErr w:type="spellEnd"/>
      <w:r>
        <w:rPr>
          <w:color w:val="000000"/>
        </w:rPr>
        <w:t xml:space="preserve"> et al. 2007). In this framing, any resources made available </w:t>
      </w:r>
      <w:del w:id="450" w:author="Diaz,Renata M" w:date="2022-01-04T13:50:00Z">
        <w:r w:rsidDel="0072312D">
          <w:rPr>
            <w:color w:val="000000"/>
          </w:rPr>
          <w:delText xml:space="preserve">through </w:delText>
        </w:r>
      </w:del>
      <w:ins w:id="451"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452" w:author="Diaz,Renata M" w:date="2022-01-04T13:52:00Z">
        <w:r w:rsidDel="000D4BBD">
          <w:rPr>
            <w:color w:val="000000"/>
          </w:rPr>
          <w:delText>as there have been</w:delText>
        </w:r>
      </w:del>
      <w:ins w:id="453" w:author="Diaz,Renata M" w:date="2022-01-04T13:52:00Z">
        <w:r w:rsidR="000D4BBD">
          <w:rPr>
            <w:color w:val="000000"/>
          </w:rPr>
          <w:t>which has seen</w:t>
        </w:r>
      </w:ins>
      <w:r>
        <w:rPr>
          <w:color w:val="000000"/>
        </w:rPr>
        <w:t xml:space="preserve"> extended periods of time </w:t>
      </w:r>
      <w:del w:id="454" w:author="Diaz,Renata M" w:date="2022-01-04T13:52:00Z">
        <w:r w:rsidDel="000D4BBD">
          <w:rPr>
            <w:color w:val="000000"/>
          </w:rPr>
          <w:delText>when there are</w:delText>
        </w:r>
      </w:del>
      <w:ins w:id="455" w:author="Diaz,Renata M" w:date="2022-01-04T13:52:00Z">
        <w:r w:rsidR="000D4BBD">
          <w:rPr>
            <w:color w:val="000000"/>
          </w:rPr>
          <w:t>when</w:t>
        </w:r>
      </w:ins>
      <w:r>
        <w:rPr>
          <w:color w:val="000000"/>
        </w:rPr>
        <w:t xml:space="preserve"> </w:t>
      </w:r>
      <w:del w:id="456" w:author="Diaz,Renata M" w:date="2022-01-04T13:52:00Z">
        <w:r w:rsidDel="000D4BBD">
          <w:rPr>
            <w:color w:val="000000"/>
          </w:rPr>
          <w:delText xml:space="preserve">substantial </w:delText>
        </w:r>
      </w:del>
      <w:r>
        <w:rPr>
          <w:color w:val="000000"/>
        </w:rPr>
        <w:t xml:space="preserve">resources </w:t>
      </w:r>
      <w:ins w:id="457" w:author="Diaz,Renata M" w:date="2022-01-04T13:52:00Z">
        <w:r w:rsidR="000D4BBD">
          <w:rPr>
            <w:color w:val="000000"/>
          </w:rPr>
          <w:t xml:space="preserve">are </w:t>
        </w:r>
      </w:ins>
      <w:r>
        <w:rPr>
          <w:color w:val="000000"/>
        </w:rPr>
        <w:t xml:space="preserve">available on </w:t>
      </w:r>
      <w:proofErr w:type="spellStart"/>
      <w:r>
        <w:rPr>
          <w:color w:val="000000"/>
        </w:rPr>
        <w:t>exclosure</w:t>
      </w:r>
      <w:proofErr w:type="spellEnd"/>
      <w:r>
        <w:rPr>
          <w:color w:val="000000"/>
        </w:rPr>
        <w:t xml:space="preserve"> plots </w:t>
      </w:r>
      <w:del w:id="458" w:author="Diaz,Renata M" w:date="2022-01-04T13:52:00Z">
        <w:r w:rsidDel="000D4BBD">
          <w:rPr>
            <w:color w:val="000000"/>
          </w:rPr>
          <w:delText>that are not being used by any rodent species</w:delText>
        </w:r>
      </w:del>
      <w:ins w:id="459" w:author="Diaz,Renata M" w:date="2022-01-04T13:52:00Z">
        <w:r w:rsidR="000D4BBD">
          <w:rPr>
            <w:color w:val="000000"/>
          </w:rPr>
          <w:t>but are not used</w:t>
        </w:r>
      </w:ins>
      <w:r>
        <w:rPr>
          <w:color w:val="000000"/>
        </w:rPr>
        <w:t xml:space="preserve">. Rather, </w:t>
      </w:r>
      <w:del w:id="460" w:author="Diaz,Renata M" w:date="2022-01-03T17:44:00Z">
        <w:r w:rsidDel="00286F02">
          <w:rPr>
            <w:color w:val="000000"/>
          </w:rPr>
          <w:delText>the dynamics at Portal</w:delText>
        </w:r>
      </w:del>
      <w:ins w:id="461" w:author="Diaz,Renata M" w:date="2022-01-03T17:44:00Z">
        <w:r w:rsidR="00286F02">
          <w:rPr>
            <w:color w:val="000000"/>
          </w:rPr>
          <w:t>these results</w:t>
        </w:r>
      </w:ins>
      <w:r>
        <w:rPr>
          <w:color w:val="000000"/>
        </w:rPr>
        <w:t xml:space="preserve"> are more consistent with a zero-sum constraint operating at metacommunity</w:t>
      </w:r>
      <w:del w:id="462" w:author="Diaz,Renata M" w:date="2022-01-04T13:52:00Z">
        <w:r w:rsidDel="009E76A4">
          <w:rPr>
            <w:color w:val="000000"/>
          </w:rPr>
          <w:delText>,</w:delText>
        </w:r>
      </w:del>
      <w:r>
        <w:rPr>
          <w:color w:val="000000"/>
        </w:rPr>
        <w:t xml:space="preserve"> or</w:t>
      </w:r>
      <w:ins w:id="463" w:author="Diaz,Renata M" w:date="2022-01-04T13:52:00Z">
        <w:r w:rsidR="009E76A4">
          <w:rPr>
            <w:color w:val="000000"/>
          </w:rPr>
          <w:t xml:space="preserve"> </w:t>
        </w:r>
      </w:ins>
      <w:del w:id="464" w:author="Diaz,Renata M" w:date="2022-01-04T13:52:00Z">
        <w:r w:rsidDel="009E76A4">
          <w:rPr>
            <w:color w:val="000000"/>
          </w:rPr>
          <w:delText xml:space="preserve">, more broadly, </w:delText>
        </w:r>
      </w:del>
      <w:r>
        <w:rPr>
          <w:color w:val="000000"/>
        </w:rPr>
        <w:t xml:space="preserve">evolutionary scales (Van </w:t>
      </w:r>
      <w:proofErr w:type="spellStart"/>
      <w:r>
        <w:rPr>
          <w:color w:val="000000"/>
        </w:rPr>
        <w:t>Valen</w:t>
      </w:r>
      <w:proofErr w:type="spellEnd"/>
      <w:r>
        <w:rPr>
          <w:color w:val="000000"/>
        </w:rPr>
        <w:t xml:space="preserve"> 1973; Terry and Rowe 2015; </w:t>
      </w:r>
      <w:proofErr w:type="spellStart"/>
      <w:r>
        <w:t>Leibold</w:t>
      </w:r>
      <w:proofErr w:type="spellEnd"/>
      <w:r>
        <w:t xml:space="preserve">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465" w:author="Diaz,Renata M" w:date="2022-01-04T13:53:00Z">
        <w:r w:rsidDel="009E76A4">
          <w:delText>take advantage of</w:delText>
        </w:r>
      </w:del>
      <w:ins w:id="466" w:author="Diaz,Renata M" w:date="2022-01-04T13:53:00Z">
        <w:r w:rsidR="009E76A4">
          <w:t>use</w:t>
        </w:r>
      </w:ins>
      <w:r>
        <w:t xml:space="preserve"> </w:t>
      </w:r>
      <w:r>
        <w:rPr>
          <w:color w:val="000000"/>
        </w:rPr>
        <w:t xml:space="preserve">available resources - </w:t>
      </w:r>
      <w:ins w:id="467" w:author="Diaz,Renata M" w:date="2022-01-04T13:54:00Z">
        <w:r w:rsidR="009E76A4">
          <w:t xml:space="preserve">via </w:t>
        </w:r>
      </w:ins>
      <w:r>
        <w:rPr>
          <w:color w:val="000000"/>
        </w:rPr>
        <w:t xml:space="preserve">either </w:t>
      </w:r>
      <w:del w:id="468" w:author="Diaz,Renata M" w:date="2022-01-04T13:53:00Z">
        <w:r w:rsidDel="009E76A4">
          <w:delText xml:space="preserve">through </w:delText>
        </w:r>
      </w:del>
      <w:r>
        <w:t>functional</w:t>
      </w:r>
      <w:del w:id="469" w:author="Diaz,Renata M" w:date="2022-01-04T13:54:00Z">
        <w:r w:rsidDel="009E76A4">
          <w:delText xml:space="preserve"> </w:delText>
        </w:r>
      </w:del>
      <w:ins w:id="470" w:author="Diaz,Renata M" w:date="2022-01-04T13:54:00Z">
        <w:r w:rsidR="009E76A4">
          <w:t xml:space="preserve"> redundancy</w:t>
        </w:r>
      </w:ins>
      <w:del w:id="471" w:author="Diaz,Renata M" w:date="2022-01-04T13:54:00Z">
        <w:r w:rsidDel="009E76A4">
          <w:delText>redundancy with species that have been lost</w:delText>
        </w:r>
      </w:del>
      <w:r>
        <w:t>, or niche complementarity allowing them to exploit novel niches</w:t>
      </w:r>
      <w:r>
        <w:rPr>
          <w:color w:val="000000"/>
        </w:rPr>
        <w:t xml:space="preserve">. </w:t>
      </w:r>
      <w:del w:id="472" w:author="Diaz,Renata M" w:date="2022-01-04T13:54:00Z">
        <w:r w:rsidDel="009E76A4">
          <w:rPr>
            <w:color w:val="000000"/>
          </w:rPr>
          <w:delText>Moving forward, a</w:delText>
        </w:r>
      </w:del>
      <w:ins w:id="473" w:author="Diaz,Renata M" w:date="2022-01-04T13:54:00Z">
        <w:r w:rsidR="009E76A4">
          <w:rPr>
            <w:color w:val="000000"/>
          </w:rPr>
          <w:t>A</w:t>
        </w:r>
      </w:ins>
      <w:r>
        <w:rPr>
          <w:color w:val="000000"/>
        </w:rPr>
        <w:t xml:space="preserve"> long-term, metacommunity, and even macroevolutionary approach may be necessary to fully</w:t>
      </w:r>
      <w:ins w:id="474" w:author="Diaz,Renata M" w:date="2022-01-04T17:52:00Z">
        <w:r w:rsidR="00AA1A2B">
          <w:rPr>
            <w:color w:val="000000"/>
          </w:rPr>
          <w:t xml:space="preserve"> </w:t>
        </w:r>
      </w:ins>
      <w:del w:id="475" w:author="Diaz,Renata M" w:date="2022-01-04T13:56:00Z">
        <w:r w:rsidDel="009E76A4">
          <w:rPr>
            <w:color w:val="000000"/>
          </w:rPr>
          <w:delText xml:space="preserve"> </w:delText>
        </w:r>
      </w:del>
      <w:r>
        <w:rPr>
          <w:color w:val="000000"/>
        </w:rPr>
        <w:t>understand</w:t>
      </w:r>
      <w:ins w:id="476" w:author="Diaz,Renata M" w:date="2022-01-04T13:56:00Z">
        <w:r w:rsidR="009E76A4">
          <w:rPr>
            <w:color w:val="000000"/>
          </w:rPr>
          <w:t xml:space="preserve"> how</w:t>
        </w:r>
      </w:ins>
      <w:r>
        <w:rPr>
          <w:color w:val="000000"/>
        </w:rPr>
        <w:t xml:space="preserve"> </w:t>
      </w:r>
      <w:del w:id="477" w:author="Diaz,Renata M" w:date="2022-01-04T13:54:00Z">
        <w:r w:rsidDel="009E76A4">
          <w:rPr>
            <w:color w:val="000000"/>
          </w:rPr>
          <w:delText xml:space="preserve">how </w:delText>
        </w:r>
      </w:del>
      <w:r>
        <w:rPr>
          <w:color w:val="000000"/>
        </w:rPr>
        <w:t>zero-sum</w:t>
      </w:r>
      <w:del w:id="478" w:author="Diaz,Renata M" w:date="2022-01-04T13:54:00Z">
        <w:r w:rsidDel="009E76A4">
          <w:rPr>
            <w:color w:val="000000"/>
          </w:rPr>
          <w:delText xml:space="preserve"> </w:delText>
        </w:r>
      </w:del>
      <w:ins w:id="479" w:author="Diaz,Renata M" w:date="2022-01-04T13:54:00Z">
        <w:r w:rsidR="009E76A4">
          <w:rPr>
            <w:color w:val="000000"/>
          </w:rPr>
          <w:t xml:space="preserve"> constraints</w:t>
        </w:r>
      </w:ins>
      <w:del w:id="480" w:author="Diaz,Renata M" w:date="2022-01-04T13:54:00Z">
        <w:r w:rsidDel="009E76A4">
          <w:rPr>
            <w:color w:val="000000"/>
          </w:rPr>
          <w:delText>constraints manifest in community dynamics</w:delText>
        </w:r>
      </w:del>
      <w:ins w:id="481" w:author="Diaz,Renata M" w:date="2022-01-04T13:55:00Z">
        <w:r w:rsidR="009E76A4">
          <w:rPr>
            <w:color w:val="000000"/>
          </w:rPr>
          <w:t>,</w:t>
        </w:r>
      </w:ins>
      <w:del w:id="482" w:author="Diaz,Renata M" w:date="2022-01-04T13:55:00Z">
        <w:r w:rsidDel="009E76A4">
          <w:rPr>
            <w:color w:val="000000"/>
          </w:rPr>
          <w:delText xml:space="preserve">; </w:delText>
        </w:r>
      </w:del>
      <w:del w:id="483" w:author="Diaz,Renata M" w:date="2022-01-04T13:54:00Z">
        <w:r w:rsidDel="009E76A4">
          <w:rPr>
            <w:color w:val="000000"/>
          </w:rPr>
          <w:delText xml:space="preserve">how </w:delText>
        </w:r>
      </w:del>
      <w:ins w:id="484" w:author="Diaz,Renata M" w:date="2022-01-04T13:54:00Z">
        <w:r w:rsidR="009E76A4">
          <w:rPr>
            <w:color w:val="000000"/>
          </w:rPr>
          <w:t xml:space="preserve"> </w:t>
        </w:r>
      </w:ins>
      <w:r>
        <w:t>functional redundancy</w:t>
      </w:r>
      <w:ins w:id="485" w:author="Diaz,Renata M" w:date="2022-01-04T13:55:00Z">
        <w:r w:rsidR="009E76A4">
          <w:rPr>
            <w:color w:val="000000"/>
          </w:rPr>
          <w:t xml:space="preserve">, and </w:t>
        </w:r>
      </w:ins>
      <w:del w:id="486" w:author="Diaz,Renata M" w:date="2022-01-04T13:55:00Z">
        <w:r w:rsidDel="009E76A4">
          <w:rPr>
            <w:color w:val="000000"/>
          </w:rPr>
          <w:delText xml:space="preserve"> and </w:delText>
        </w:r>
      </w:del>
      <w:r>
        <w:t>niche complementarity</w:t>
      </w:r>
      <w:r>
        <w:rPr>
          <w:color w:val="000000"/>
        </w:rPr>
        <w:t xml:space="preserve"> </w:t>
      </w:r>
      <w:del w:id="487" w:author="Diaz,Renata M" w:date="2022-01-04T13:54:00Z">
        <w:r w:rsidDel="009E76A4">
          <w:rPr>
            <w:color w:val="000000"/>
          </w:rPr>
          <w:delText>jointly contribute to dynamics of</w:delText>
        </w:r>
      </w:del>
      <w:ins w:id="488" w:author="Diaz,Renata M" w:date="2022-01-04T13:55:00Z">
        <w:r w:rsidR="009E76A4">
          <w:rPr>
            <w:color w:val="000000"/>
          </w:rPr>
          <w:t>contribute to the maintenance of</w:t>
        </w:r>
      </w:ins>
      <w:del w:id="489" w:author="Diaz,Renata M" w:date="2022-01-04T13:55:00Z">
        <w:r w:rsidDel="009E76A4">
          <w:rPr>
            <w:color w:val="000000"/>
          </w:rPr>
          <w:delText xml:space="preserve"> community function; and how, and when,</w:delText>
        </w:r>
      </w:del>
      <w:r>
        <w:rPr>
          <w:color w:val="000000"/>
        </w:rPr>
        <w:t xml:space="preserve"> community-level </w:t>
      </w:r>
      <w:del w:id="490" w:author="Diaz,Renata M" w:date="2022-01-04T13:55:00Z">
        <w:r w:rsidDel="009E76A4">
          <w:rPr>
            <w:color w:val="000000"/>
          </w:rPr>
          <w:delText xml:space="preserve">properties </w:delText>
        </w:r>
      </w:del>
      <w:ins w:id="491" w:author="Diaz,Renata M" w:date="2022-01-04T13:55:00Z">
        <w:r w:rsidR="009E76A4">
          <w:rPr>
            <w:color w:val="000000"/>
          </w:rPr>
          <w:t xml:space="preserve">function </w:t>
        </w:r>
      </w:ins>
      <w:del w:id="492"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73619B8"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del w:id="493" w:author="Diaz,Renata M" w:date="2022-01-06T10:50:00Z">
        <w:r w:rsidDel="00722376">
          <w:delText>, and has been sustained over the decades via the dedicated efforts of dozens of researchers and volunteers</w:delText>
        </w:r>
      </w:del>
      <w:r>
        <w:t xml:space="preserve">. RMD was supported in part by the </w:t>
      </w:r>
      <w:del w:id="494" w:author="Diaz,Renata M" w:date="2022-01-06T10:50:00Z">
        <w:r w:rsidDel="006579DB">
          <w:delText>National Science Foundation</w:delText>
        </w:r>
      </w:del>
      <w:ins w:id="495" w:author="Diaz,Renata M" w:date="2022-01-06T10:50:00Z">
        <w:r w:rsidR="006579DB">
          <w:t>NSF</w:t>
        </w:r>
      </w:ins>
      <w:r>
        <w:t xml:space="preserve">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proofErr w:type="spellStart"/>
      <w:r w:rsidRPr="000D7C38">
        <w:t>Bannar</w:t>
      </w:r>
      <w:proofErr w:type="spellEnd"/>
      <w:r w:rsidRPr="000D7C38">
        <w:t xml:space="preserve">‐Martin, K. H., C. T. Kremer, S. K. M. Ernest, M. A. </w:t>
      </w:r>
      <w:proofErr w:type="spellStart"/>
      <w:r w:rsidRPr="000D7C38">
        <w:t>Leibold</w:t>
      </w:r>
      <w:proofErr w:type="spellEnd"/>
      <w:r w:rsidRPr="000D7C38">
        <w:t xml:space="preserve">, H. Auge, J. Chase, S. A. J. </w:t>
      </w:r>
      <w:proofErr w:type="spellStart"/>
      <w:r w:rsidRPr="000D7C38">
        <w:t>Declerck</w:t>
      </w:r>
      <w:proofErr w:type="spellEnd"/>
      <w:r w:rsidRPr="000D7C38">
        <w:t xml:space="preserve">, N. Eisenhauer, S. </w:t>
      </w:r>
      <w:proofErr w:type="spellStart"/>
      <w:r w:rsidRPr="000D7C38">
        <w:t>Harpole</w:t>
      </w:r>
      <w:proofErr w:type="spellEnd"/>
      <w:r w:rsidRPr="000D7C38">
        <w:t xml:space="preserve">, H. Hillebrand, F. Isbell, T. </w:t>
      </w:r>
      <w:proofErr w:type="spellStart"/>
      <w:r w:rsidRPr="000D7C38">
        <w:t>Koffel</w:t>
      </w:r>
      <w:proofErr w:type="spellEnd"/>
      <w:r w:rsidRPr="000D7C38">
        <w:t xml:space="preserve">, S. Larsen, A. </w:t>
      </w:r>
      <w:proofErr w:type="spellStart"/>
      <w:r w:rsidRPr="000D7C38">
        <w:t>Narwani</w:t>
      </w:r>
      <w:proofErr w:type="spellEnd"/>
      <w:r w:rsidRPr="000D7C38">
        <w:t xml:space="preserve">, J. S. </w:t>
      </w:r>
      <w:proofErr w:type="spellStart"/>
      <w:r w:rsidRPr="000D7C38">
        <w:t>Petermann</w:t>
      </w:r>
      <w:proofErr w:type="spellEnd"/>
      <w:r w:rsidRPr="000D7C38">
        <w:t xml:space="preserve">, C. </w:t>
      </w:r>
      <w:proofErr w:type="spellStart"/>
      <w:r w:rsidRPr="000D7C38">
        <w:t>Roscher</w:t>
      </w:r>
      <w:proofErr w:type="spellEnd"/>
      <w:r w:rsidRPr="000D7C38">
        <w:t>,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 xml:space="preserve">Bledsoe, E. K., and S. K. M. Ernest. 2019. Temporal changes in species composition affect a ubiquitous species’ use of habitat patches. Ecology </w:t>
      </w:r>
      <w:proofErr w:type="gramStart"/>
      <w:r w:rsidRPr="00A541BE">
        <w:t>100:e</w:t>
      </w:r>
      <w:proofErr w:type="gramEnd"/>
      <w:r w:rsidRPr="00A541BE">
        <w:t>02869.</w:t>
      </w:r>
    </w:p>
    <w:p w14:paraId="314C6BC2" w14:textId="77777777" w:rsidR="00A541BE" w:rsidRPr="00A541BE" w:rsidRDefault="00A541BE" w:rsidP="001B4244">
      <w:pPr>
        <w:ind w:left="630" w:hanging="630"/>
      </w:pPr>
      <w:r w:rsidRPr="00A541BE">
        <w:t xml:space="preserve">Brown, J. H., T. J. </w:t>
      </w:r>
      <w:proofErr w:type="spellStart"/>
      <w:r w:rsidRPr="00A541BE">
        <w:t>Valone</w:t>
      </w:r>
      <w:proofErr w:type="spellEnd"/>
      <w:r w:rsidRPr="00A541BE">
        <w:t>,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 xml:space="preserve">Christensen, E. M., G. M. </w:t>
      </w:r>
      <w:proofErr w:type="spellStart"/>
      <w:r w:rsidRPr="00A541BE">
        <w:t>Yenni</w:t>
      </w:r>
      <w:proofErr w:type="spellEnd"/>
      <w:r w:rsidRPr="00A541BE">
        <w:t xml:space="preserve">, H. Ye, J. L. </w:t>
      </w:r>
      <w:proofErr w:type="spellStart"/>
      <w:r w:rsidRPr="00A541BE">
        <w:t>Simonis</w:t>
      </w:r>
      <w:proofErr w:type="spellEnd"/>
      <w:r w:rsidRPr="00A541BE">
        <w:t xml:space="preserve">, E. K. Bledsoe, R. M. Diaz, S. D. Taylor, E. P. White, and S. K. M. Ernest. 2019. </w:t>
      </w:r>
      <w:proofErr w:type="spellStart"/>
      <w:r w:rsidRPr="00A541BE">
        <w:t>portalr</w:t>
      </w:r>
      <w:proofErr w:type="spellEnd"/>
      <w:r w:rsidRPr="00A541BE">
        <w:t xml:space="preserve">: an R package for summarizing and using the Portal Project Data. Journal of </w:t>
      </w:r>
      <w:proofErr w:type="gramStart"/>
      <w:r w:rsidRPr="00A541BE">
        <w:t>Open Source</w:t>
      </w:r>
      <w:proofErr w:type="gramEnd"/>
      <w:r w:rsidRPr="00A541BE">
        <w:t xml:space="preserve"> Software 4:1098.</w:t>
      </w:r>
    </w:p>
    <w:p w14:paraId="1AA36C2A" w14:textId="77777777" w:rsidR="00A541BE" w:rsidRPr="00A541BE" w:rsidRDefault="00A541BE" w:rsidP="001B4244">
      <w:pPr>
        <w:ind w:left="630" w:hanging="630"/>
      </w:pPr>
      <w:proofErr w:type="spellStart"/>
      <w:r w:rsidRPr="00A541BE">
        <w:t>Dornelas</w:t>
      </w:r>
      <w:proofErr w:type="spellEnd"/>
      <w:r w:rsidRPr="00A541BE">
        <w:t xml:space="preserve">, M., N. J. </w:t>
      </w:r>
      <w:proofErr w:type="spellStart"/>
      <w:r w:rsidRPr="00A541BE">
        <w:t>Gotelli</w:t>
      </w:r>
      <w:proofErr w:type="spellEnd"/>
      <w:r w:rsidRPr="00A541BE">
        <w:t xml:space="preserve">, B. McGill, H. Shimadzu, F. Moyes, C. Sievers, and A. E. </w:t>
      </w:r>
      <w:proofErr w:type="spellStart"/>
      <w:r w:rsidRPr="00A541BE">
        <w:t>Magurran</w:t>
      </w:r>
      <w:proofErr w:type="spellEnd"/>
      <w:r w:rsidRPr="00A541BE">
        <w:t>.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 xml:space="preserve">Ernest, S. K. M., J. H. Brown, K. M. Thibault, E. P. White, and J. R. </w:t>
      </w:r>
      <w:proofErr w:type="spellStart"/>
      <w:r w:rsidRPr="00A541BE">
        <w:t>Goheen</w:t>
      </w:r>
      <w:proofErr w:type="spellEnd"/>
      <w:r w:rsidRPr="00A541BE">
        <w:t xml:space="preserve">. 2008. Zero Sum, the Niche, and Metacommunities: Long‐Term Dynamics of Community Assembly. The American Naturalist </w:t>
      </w:r>
      <w:proofErr w:type="gramStart"/>
      <w:r w:rsidRPr="00A541BE">
        <w:t>172:E</w:t>
      </w:r>
      <w:proofErr w:type="gramEnd"/>
      <w:r w:rsidRPr="00A541BE">
        <w:t>257–E269.</w:t>
      </w:r>
    </w:p>
    <w:p w14:paraId="798787E1" w14:textId="77777777" w:rsidR="00A541BE" w:rsidRPr="00A541BE" w:rsidRDefault="00A541BE" w:rsidP="001B4244">
      <w:pPr>
        <w:ind w:left="630" w:hanging="630"/>
      </w:pPr>
      <w:r w:rsidRPr="00A541BE">
        <w:t xml:space="preserve">Ernest, S. K. M., G. M. </w:t>
      </w:r>
      <w:proofErr w:type="spellStart"/>
      <w:r w:rsidRPr="00A541BE">
        <w:t>Yenni</w:t>
      </w:r>
      <w:proofErr w:type="spellEnd"/>
      <w:r w:rsidRPr="00A541BE">
        <w:t xml:space="preserve">, G. Allington, E. K. Bledsoe, E. M. Christensen, R. M. Diaz, K. </w:t>
      </w:r>
      <w:proofErr w:type="spellStart"/>
      <w:r w:rsidRPr="00A541BE">
        <w:t>Geluso</w:t>
      </w:r>
      <w:proofErr w:type="spellEnd"/>
      <w:r w:rsidRPr="00A541BE">
        <w:t xml:space="preserve">, J. R. </w:t>
      </w:r>
      <w:proofErr w:type="spellStart"/>
      <w:r w:rsidRPr="00A541BE">
        <w:t>Goheen</w:t>
      </w:r>
      <w:proofErr w:type="spellEnd"/>
      <w:r w:rsidRPr="00A541BE">
        <w:t xml:space="preserve">, Q. Guo, E. </w:t>
      </w:r>
      <w:proofErr w:type="spellStart"/>
      <w:r w:rsidRPr="00A541BE">
        <w:t>Heske</w:t>
      </w:r>
      <w:proofErr w:type="spellEnd"/>
      <w:r w:rsidRPr="00A541BE">
        <w:t xml:space="preserve">, D. </w:t>
      </w:r>
      <w:proofErr w:type="spellStart"/>
      <w:r w:rsidRPr="00A541BE">
        <w:t>Kelt</w:t>
      </w:r>
      <w:proofErr w:type="spellEnd"/>
      <w:r w:rsidRPr="00A541BE">
        <w:t xml:space="preserve">, J. M. Meiners, J. Munger, C. Restrepo, D. A. Samson, M. R. </w:t>
      </w:r>
      <w:proofErr w:type="spellStart"/>
      <w:r w:rsidRPr="00A541BE">
        <w:t>Schutzenhofer</w:t>
      </w:r>
      <w:proofErr w:type="spellEnd"/>
      <w:r w:rsidRPr="00A541BE">
        <w:t xml:space="preserve">, M. </w:t>
      </w:r>
      <w:proofErr w:type="spellStart"/>
      <w:r w:rsidRPr="00A541BE">
        <w:t>Skupski</w:t>
      </w:r>
      <w:proofErr w:type="spellEnd"/>
      <w:r w:rsidRPr="00A541BE">
        <w:t xml:space="preserve">, S. R. Supp, K. Thibault, S. Taylor, E. White, H. Ye, D. W. Davidson, J. H. Brown, and T. J. </w:t>
      </w:r>
      <w:proofErr w:type="spellStart"/>
      <w:r w:rsidRPr="00A541BE">
        <w:t>Valone</w:t>
      </w:r>
      <w:proofErr w:type="spellEnd"/>
      <w:r w:rsidRPr="00A541BE">
        <w:t xml:space="preserve">. 2020. The Portal Project: a long-term study of a </w:t>
      </w:r>
      <w:proofErr w:type="spellStart"/>
      <w:r w:rsidRPr="00A541BE">
        <w:t>Chihuahuan</w:t>
      </w:r>
      <w:proofErr w:type="spellEnd"/>
      <w:r w:rsidRPr="00A541BE">
        <w:t xml:space="preserve"> desert ecosystem. bioRxiv:332783.</w:t>
      </w:r>
    </w:p>
    <w:p w14:paraId="5F74BEE5" w14:textId="77777777" w:rsidR="00A541BE" w:rsidRPr="00A541BE" w:rsidRDefault="00A541BE" w:rsidP="001B4244">
      <w:pPr>
        <w:ind w:left="630" w:hanging="630"/>
      </w:pPr>
      <w:r w:rsidRPr="00A541BE">
        <w:t xml:space="preserve">Fetzer, I., K. </w:t>
      </w:r>
      <w:proofErr w:type="spellStart"/>
      <w:r w:rsidRPr="00A541BE">
        <w:t>Johst</w:t>
      </w:r>
      <w:proofErr w:type="spellEnd"/>
      <w:r w:rsidRPr="00A541BE">
        <w:t xml:space="preserve">, R. </w:t>
      </w:r>
      <w:proofErr w:type="spellStart"/>
      <w:r w:rsidRPr="00A541BE">
        <w:t>Schäwe</w:t>
      </w:r>
      <w:proofErr w:type="spellEnd"/>
      <w:r w:rsidRPr="00A541BE">
        <w:t xml:space="preserve">, T. </w:t>
      </w:r>
      <w:proofErr w:type="spellStart"/>
      <w:r w:rsidRPr="00A541BE">
        <w:t>Banitz</w:t>
      </w:r>
      <w:proofErr w:type="spellEnd"/>
      <w:r w:rsidRPr="00A541BE">
        <w:t xml:space="preserve">, H. Harms, and A. </w:t>
      </w:r>
      <w:proofErr w:type="spellStart"/>
      <w:r w:rsidRPr="00A541BE">
        <w:t>Chatzinotas</w:t>
      </w:r>
      <w:proofErr w:type="spellEnd"/>
      <w:r w:rsidRPr="00A541BE">
        <w:t>.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 xml:space="preserve">Gonzalez, A., and M. </w:t>
      </w:r>
      <w:proofErr w:type="spellStart"/>
      <w:r w:rsidRPr="00A541BE">
        <w:t>Loreau</w:t>
      </w:r>
      <w:proofErr w:type="spellEnd"/>
      <w:r w:rsidRPr="00A541BE">
        <w:t>.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proofErr w:type="spellStart"/>
      <w:r w:rsidRPr="00A541BE">
        <w:t>Houlahan</w:t>
      </w:r>
      <w:proofErr w:type="spellEnd"/>
      <w:r w:rsidRPr="00A541BE">
        <w:t xml:space="preserve">, J. E., D. J. Currie, K. </w:t>
      </w:r>
      <w:proofErr w:type="spellStart"/>
      <w:r w:rsidRPr="00A541BE">
        <w:t>Cottenie</w:t>
      </w:r>
      <w:proofErr w:type="spellEnd"/>
      <w:r w:rsidRPr="00A541BE">
        <w:t xml:space="preserve">, G. S. Cumming, S. K. M. Ernest, C. S. Findlay, S. D. </w:t>
      </w:r>
      <w:proofErr w:type="spellStart"/>
      <w:r w:rsidRPr="00A541BE">
        <w:t>Fuhlendorf</w:t>
      </w:r>
      <w:proofErr w:type="spellEnd"/>
      <w:r w:rsidRPr="00A541BE">
        <w:t xml:space="preserve">, R. D. Stevens, T. J. Willis, I. P. </w:t>
      </w:r>
      <w:proofErr w:type="spellStart"/>
      <w:r w:rsidRPr="00A541BE">
        <w:t>Woiwod</w:t>
      </w:r>
      <w:proofErr w:type="spellEnd"/>
      <w:r w:rsidRPr="00A541BE">
        <w:t xml:space="preserve">, and S. M. </w:t>
      </w:r>
      <w:proofErr w:type="spellStart"/>
      <w:r w:rsidRPr="00A541BE">
        <w:t>Wondzell</w:t>
      </w:r>
      <w:proofErr w:type="spellEnd"/>
      <w:r w:rsidRPr="00A541BE">
        <w:t>.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496" w:author="Diaz,Renata M" w:date="2022-01-03T17:43:00Z"/>
        </w:rPr>
      </w:pPr>
      <w:r w:rsidRPr="00A541BE">
        <w:t xml:space="preserve">Hughes, B. B., R. Beas-Luna, A. K. </w:t>
      </w:r>
      <w:proofErr w:type="spellStart"/>
      <w:r w:rsidRPr="00A541BE">
        <w:t>Barner</w:t>
      </w:r>
      <w:proofErr w:type="spellEnd"/>
      <w:r w:rsidRPr="00A541BE">
        <w:t xml:space="preserve">, K. </w:t>
      </w:r>
      <w:proofErr w:type="spellStart"/>
      <w:r w:rsidRPr="00A541BE">
        <w:t>Brewitt</w:t>
      </w:r>
      <w:proofErr w:type="spellEnd"/>
      <w:r w:rsidRPr="00A541BE">
        <w:t xml:space="preserve">, D. R. Brumbaugh, E. B. Cerny-Chipman, S. L. Close, K. E. Coblentz, K. L. de </w:t>
      </w:r>
      <w:proofErr w:type="spellStart"/>
      <w:r w:rsidRPr="00A541BE">
        <w:t>Nesnera</w:t>
      </w:r>
      <w:proofErr w:type="spellEnd"/>
      <w:r w:rsidRPr="00A541BE">
        <w:t xml:space="preserve">, S. T. </w:t>
      </w:r>
      <w:proofErr w:type="spellStart"/>
      <w:r w:rsidRPr="00A541BE">
        <w:t>Drobnitch</w:t>
      </w:r>
      <w:proofErr w:type="spellEnd"/>
      <w:r w:rsidRPr="00A541BE">
        <w:t xml:space="preserve">, J. D. </w:t>
      </w:r>
      <w:proofErr w:type="spellStart"/>
      <w:r w:rsidRPr="00A541BE">
        <w:t>Figurski</w:t>
      </w:r>
      <w:proofErr w:type="spellEnd"/>
      <w:r w:rsidRPr="00A541BE">
        <w:t xml:space="preserve">, B. </w:t>
      </w:r>
      <w:proofErr w:type="spellStart"/>
      <w:r w:rsidRPr="00A541BE">
        <w:t>Focht</w:t>
      </w:r>
      <w:proofErr w:type="spellEnd"/>
      <w:r w:rsidRPr="00A541BE">
        <w:t xml:space="preserve">, M. Friedman, J. </w:t>
      </w:r>
      <w:proofErr w:type="spellStart"/>
      <w:r w:rsidRPr="00A541BE">
        <w:t>Freiwald</w:t>
      </w:r>
      <w:proofErr w:type="spellEnd"/>
      <w:r w:rsidRPr="00A541BE">
        <w:t xml:space="preserve">, K. K. Heady, W. N. Heady, A. Hettinger, A. Johnson, </w:t>
      </w:r>
      <w:r w:rsidRPr="00A541BE">
        <w:lastRenderedPageBreak/>
        <w:t xml:space="preserve">K. A. Karr, B. Mahoney, M. M. </w:t>
      </w:r>
      <w:proofErr w:type="spellStart"/>
      <w:r w:rsidRPr="00A541BE">
        <w:t>Moritsch</w:t>
      </w:r>
      <w:proofErr w:type="spellEnd"/>
      <w:r w:rsidRPr="00A541BE">
        <w:t xml:space="preserve">, A.-M. K. </w:t>
      </w:r>
      <w:proofErr w:type="spellStart"/>
      <w:r w:rsidRPr="00A541BE">
        <w:t>Osterback</w:t>
      </w:r>
      <w:proofErr w:type="spellEnd"/>
      <w:r w:rsidRPr="00A541BE">
        <w:t xml:space="preserve">, J. Reimer, J. Robinson, T. Rohrer, J. M. Rose, M. Sabal, L. M. </w:t>
      </w:r>
      <w:proofErr w:type="spellStart"/>
      <w:r w:rsidRPr="00A541BE">
        <w:t>Segui</w:t>
      </w:r>
      <w:proofErr w:type="spellEnd"/>
      <w:r w:rsidRPr="00A541BE">
        <w:t xml:space="preserve">, C. Shen, J. Sullivan, R. </w:t>
      </w:r>
      <w:proofErr w:type="spellStart"/>
      <w:r w:rsidRPr="00A541BE">
        <w:t>Zuercher</w:t>
      </w:r>
      <w:proofErr w:type="spellEnd"/>
      <w:r w:rsidRPr="00A541BE">
        <w:t xml:space="preserve">, P. T. Raimondi, B. A. </w:t>
      </w:r>
      <w:proofErr w:type="spellStart"/>
      <w:r w:rsidRPr="00A541BE">
        <w:t>Menge</w:t>
      </w:r>
      <w:proofErr w:type="spellEnd"/>
      <w:r w:rsidRPr="00A541BE">
        <w:t xml:space="preserve">, K. </w:t>
      </w:r>
      <w:proofErr w:type="spellStart"/>
      <w:r w:rsidRPr="00A541BE">
        <w:t>Grorud-Colvert</w:t>
      </w:r>
      <w:proofErr w:type="spellEnd"/>
      <w:r w:rsidRPr="00A541BE">
        <w:t xml:space="preserve">, M. Novak, and M. H. </w:t>
      </w:r>
      <w:proofErr w:type="spellStart"/>
      <w:r w:rsidRPr="00A541BE">
        <w:t>Carr</w:t>
      </w:r>
      <w:proofErr w:type="spellEnd"/>
      <w:r w:rsidRPr="00A541BE">
        <w:t xml:space="preserve">. 2017. Long-Term Studies Contribute Disproportionately to Ecology and Policy. </w:t>
      </w:r>
      <w:proofErr w:type="spellStart"/>
      <w:r w:rsidRPr="00A541BE">
        <w:t>BioScience</w:t>
      </w:r>
      <w:proofErr w:type="spellEnd"/>
      <w:r w:rsidRPr="00A541BE">
        <w:t xml:space="preserve"> 67:271–281.</w:t>
      </w:r>
    </w:p>
    <w:p w14:paraId="3A3EFAF5" w14:textId="5B674BDA" w:rsidR="006C4ED2" w:rsidRPr="00A541BE" w:rsidRDefault="006C4ED2" w:rsidP="001B4244">
      <w:pPr>
        <w:ind w:left="630" w:hanging="630"/>
      </w:pPr>
      <w:ins w:id="497" w:author="Diaz,Renata M" w:date="2022-01-03T17:43:00Z">
        <w:r w:rsidRPr="006C4ED2">
          <w:t xml:space="preserve">Isbell, F., V. Calcagno, A. Hector, J. Connolly, W. S. </w:t>
        </w:r>
        <w:proofErr w:type="spellStart"/>
        <w:r w:rsidRPr="006C4ED2">
          <w:t>Harpole</w:t>
        </w:r>
        <w:proofErr w:type="spellEnd"/>
        <w:r w:rsidRPr="006C4ED2">
          <w:t xml:space="preserve">, P. B. Reich, M. Scherer-Lorenzen, B. Schmid, D. Tilman, J. van </w:t>
        </w:r>
        <w:proofErr w:type="spellStart"/>
        <w:r w:rsidRPr="006C4ED2">
          <w:t>Ruijven</w:t>
        </w:r>
        <w:proofErr w:type="spellEnd"/>
        <w:r w:rsidRPr="006C4ED2">
          <w:t xml:space="preserve">, A. </w:t>
        </w:r>
        <w:proofErr w:type="spellStart"/>
        <w:r w:rsidRPr="006C4ED2">
          <w:t>Weigelt</w:t>
        </w:r>
        <w:proofErr w:type="spellEnd"/>
        <w:r w:rsidRPr="006C4ED2">
          <w:t xml:space="preserve">, B. J. </w:t>
        </w:r>
        <w:proofErr w:type="spellStart"/>
        <w:r w:rsidRPr="006C4ED2">
          <w:t>Wilsey</w:t>
        </w:r>
        <w:proofErr w:type="spellEnd"/>
        <w:r w:rsidRPr="006C4ED2">
          <w:t xml:space="preserve">, E. S. </w:t>
        </w:r>
        <w:proofErr w:type="spellStart"/>
        <w:r w:rsidRPr="006C4ED2">
          <w:t>Zavaleta</w:t>
        </w:r>
        <w:proofErr w:type="spellEnd"/>
        <w:r w:rsidRPr="006C4ED2">
          <w:t xml:space="preserve">, and M. </w:t>
        </w:r>
        <w:proofErr w:type="spellStart"/>
        <w:r w:rsidRPr="006C4ED2">
          <w:t>Loreau</w:t>
        </w:r>
        <w:proofErr w:type="spellEnd"/>
        <w:r w:rsidRPr="006C4ED2">
          <w:t>. 2011. High plant diversity is needed to maintain ecosystem services. Nature 477:199–202.</w:t>
        </w:r>
      </w:ins>
    </w:p>
    <w:p w14:paraId="6D7A2489" w14:textId="77777777" w:rsidR="00A541BE" w:rsidRPr="00A541BE" w:rsidRDefault="00A541BE" w:rsidP="001B4244">
      <w:pPr>
        <w:ind w:left="630" w:hanging="630"/>
      </w:pPr>
      <w:proofErr w:type="spellStart"/>
      <w:r w:rsidRPr="00A541BE">
        <w:t>Kelt</w:t>
      </w:r>
      <w:proofErr w:type="spellEnd"/>
      <w:r w:rsidRPr="00A541BE">
        <w: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proofErr w:type="spellStart"/>
      <w:r w:rsidRPr="00A541BE">
        <w:t>Leibold</w:t>
      </w:r>
      <w:proofErr w:type="spellEnd"/>
      <w:r w:rsidRPr="00A541BE">
        <w:t>,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proofErr w:type="spellStart"/>
      <w:r w:rsidRPr="00A541BE">
        <w:t>Lenth</w:t>
      </w:r>
      <w:proofErr w:type="spellEnd"/>
      <w:r w:rsidRPr="00A541BE">
        <w:t xml:space="preserve">, R. V. 2021. </w:t>
      </w:r>
      <w:proofErr w:type="spellStart"/>
      <w:r w:rsidRPr="00A541BE">
        <w:t>emmeans</w:t>
      </w:r>
      <w:proofErr w:type="spellEnd"/>
      <w:r w:rsidRPr="00A541BE">
        <w:t>: Estimated Marginal Means, aka Least-Squares Means.</w:t>
      </w:r>
    </w:p>
    <w:p w14:paraId="63FB778E" w14:textId="77777777" w:rsidR="00A541BE" w:rsidRPr="00A541BE" w:rsidRDefault="00A541BE" w:rsidP="001B4244">
      <w:pPr>
        <w:ind w:left="630" w:hanging="630"/>
      </w:pPr>
      <w:proofErr w:type="spellStart"/>
      <w:r w:rsidRPr="00A541BE">
        <w:t>Loreau</w:t>
      </w:r>
      <w:proofErr w:type="spellEnd"/>
      <w:r w:rsidRPr="00A541BE">
        <w:t>, M. 2004. Does functional redundancy exist? Oikos 104:606–611.</w:t>
      </w:r>
    </w:p>
    <w:p w14:paraId="412660FF" w14:textId="24C44986" w:rsidR="00A541BE" w:rsidRDefault="00A541BE" w:rsidP="001B4244">
      <w:pPr>
        <w:ind w:left="630" w:hanging="630"/>
        <w:rPr>
          <w:ins w:id="498" w:author="Diaz,Renata M" w:date="2022-01-03T15:10:00Z"/>
        </w:rPr>
      </w:pPr>
      <w:proofErr w:type="spellStart"/>
      <w:r w:rsidRPr="00A541BE">
        <w:t>M’Closkey</w:t>
      </w:r>
      <w:proofErr w:type="spellEnd"/>
      <w:r w:rsidRPr="00A541BE">
        <w:t>, R. T. 1982. The principle of equal opportunity: a test with desert rodents. Canadian Journal of Zoology 60:1968–1972.</w:t>
      </w:r>
    </w:p>
    <w:p w14:paraId="19456A15" w14:textId="6820FDB2" w:rsidR="00946B9A" w:rsidRPr="00A541BE" w:rsidRDefault="00946B9A" w:rsidP="001B4244">
      <w:pPr>
        <w:ind w:left="630" w:hanging="630"/>
      </w:pPr>
      <w:ins w:id="499" w:author="Diaz,Renata M" w:date="2022-01-03T15:10:00Z">
        <w:r w:rsidRPr="00946B9A">
          <w:t>Nagy, K. A., I. A. Girard, and T. K. Brown. 1999. Energetics of Free-Ranging Mammals, Reptiles, and Birds. Annual Review of Nutrition 19:247–277.</w:t>
        </w:r>
      </w:ins>
    </w:p>
    <w:p w14:paraId="7863EB61" w14:textId="77777777" w:rsidR="00A541BE" w:rsidRPr="00A541BE" w:rsidRDefault="00A541BE" w:rsidP="001B4244">
      <w:pPr>
        <w:ind w:left="630" w:hanging="630"/>
      </w:pPr>
      <w:r w:rsidRPr="00A541BE">
        <w:t xml:space="preserve">Pinheiro, J., D. Bates, S. </w:t>
      </w:r>
      <w:proofErr w:type="spellStart"/>
      <w:r w:rsidRPr="00A541BE">
        <w:t>DebRoy</w:t>
      </w:r>
      <w:proofErr w:type="spellEnd"/>
      <w:r w:rsidRPr="00A541BE">
        <w:t xml:space="preserve">, D. Sarkar, and R Core Team. 2020. </w:t>
      </w:r>
      <w:proofErr w:type="spellStart"/>
      <w:r w:rsidRPr="00A541BE">
        <w:t>nlme</w:t>
      </w:r>
      <w:proofErr w:type="spellEnd"/>
      <w:r w:rsidRPr="00A541BE">
        <w:t>: Linear and Nonlinear Mixed Effects Models.</w:t>
      </w:r>
    </w:p>
    <w:p w14:paraId="2C49D2CA" w14:textId="77777777" w:rsidR="00A541BE" w:rsidRPr="00A541BE" w:rsidRDefault="00A541BE" w:rsidP="001B4244">
      <w:pPr>
        <w:ind w:left="630" w:hanging="630"/>
      </w:pPr>
      <w:r w:rsidRPr="00A541BE">
        <w:lastRenderedPageBreak/>
        <w:t>Price, M. V. 1978. The Role of Microhabitat in Structuring Desert Rodent Communities. Ecology:13.</w:t>
      </w:r>
    </w:p>
    <w:p w14:paraId="27284E40" w14:textId="77777777" w:rsidR="00A541BE" w:rsidRPr="00A541BE" w:rsidRDefault="00A541BE" w:rsidP="001B4244">
      <w:pPr>
        <w:ind w:left="630" w:hanging="630"/>
      </w:pPr>
      <w:r w:rsidRPr="00A541BE">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 xml:space="preserve">Rosenzweig, M. L., and J. </w:t>
      </w:r>
      <w:proofErr w:type="spellStart"/>
      <w:r w:rsidRPr="00A541BE">
        <w:t>Winakur</w:t>
      </w:r>
      <w:proofErr w:type="spellEnd"/>
      <w:r w:rsidRPr="00A541BE">
        <w:t>.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 xml:space="preserve">Van </w:t>
      </w:r>
      <w:proofErr w:type="spellStart"/>
      <w:r w:rsidRPr="00A541BE">
        <w:t>Valen</w:t>
      </w:r>
      <w:proofErr w:type="spellEnd"/>
      <w:r w:rsidRPr="00A541BE">
        <w:t>,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66D047C7"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500" w:author="Diaz,Renata M" w:date="2022-01-03T13:13:00Z">
        <w:r w:rsidDel="00823564">
          <w:rPr>
            <w:color w:val="000000"/>
          </w:rPr>
          <w:delText xml:space="preserve">6-month moving averages of energetic compensation (a), </w:delText>
        </w:r>
      </w:del>
      <w:r>
        <w:rPr>
          <w:color w:val="000000"/>
        </w:rPr>
        <w:t xml:space="preserve">the ratio of energy use on </w:t>
      </w:r>
      <w:proofErr w:type="spellStart"/>
      <w:r>
        <w:rPr>
          <w:color w:val="000000"/>
        </w:rPr>
        <w:t>exclosure</w:t>
      </w:r>
      <w:proofErr w:type="spellEnd"/>
      <w:r>
        <w:rPr>
          <w:color w:val="000000"/>
        </w:rPr>
        <w:t xml:space="preserve"> plots to control plots (</w:t>
      </w:r>
      <w:del w:id="501" w:author="Diaz,Renata M" w:date="2022-01-03T13:13:00Z">
        <w:r w:rsidDel="00823564">
          <w:rPr>
            <w:color w:val="000000"/>
          </w:rPr>
          <w:delText>b</w:delText>
        </w:r>
      </w:del>
      <w:ins w:id="502" w:author="Diaz,Renata M" w:date="2022-01-03T13:13:00Z">
        <w:r w:rsidR="00823564">
          <w:rPr>
            <w:color w:val="000000"/>
          </w:rPr>
          <w:t>a</w:t>
        </w:r>
      </w:ins>
      <w:r>
        <w:rPr>
          <w:color w:val="000000"/>
        </w:rPr>
        <w:t>),</w:t>
      </w:r>
      <w:ins w:id="503"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 xml:space="preserve">C. </w:t>
      </w:r>
      <w:proofErr w:type="spellStart"/>
      <w:r>
        <w:rPr>
          <w:i/>
          <w:color w:val="000000"/>
        </w:rPr>
        <w:t>baileyi</w:t>
      </w:r>
      <w:proofErr w:type="spellEnd"/>
      <w:r>
        <w:rPr>
          <w:color w:val="000000"/>
        </w:rPr>
        <w:t xml:space="preserve"> (d), on control (gold) and </w:t>
      </w:r>
      <w:proofErr w:type="spellStart"/>
      <w:r>
        <w:rPr>
          <w:color w:val="000000"/>
        </w:rPr>
        <w:t>exclosure</w:t>
      </w:r>
      <w:proofErr w:type="spellEnd"/>
      <w:r>
        <w:rPr>
          <w:color w:val="000000"/>
        </w:rPr>
        <w:t xml:space="preserv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D987B0C">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A803F" w14:textId="77777777" w:rsidR="00750ACB" w:rsidRDefault="00750ACB">
      <w:pPr>
        <w:spacing w:line="240" w:lineRule="auto"/>
      </w:pPr>
      <w:r>
        <w:separator/>
      </w:r>
    </w:p>
  </w:endnote>
  <w:endnote w:type="continuationSeparator" w:id="0">
    <w:p w14:paraId="69DCFD58" w14:textId="77777777" w:rsidR="00750ACB" w:rsidRDefault="00750A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C4445" w14:textId="77777777" w:rsidR="00750ACB" w:rsidRDefault="00750ACB">
      <w:pPr>
        <w:spacing w:line="240" w:lineRule="auto"/>
      </w:pPr>
      <w:r>
        <w:separator/>
      </w:r>
    </w:p>
  </w:footnote>
  <w:footnote w:type="continuationSeparator" w:id="0">
    <w:p w14:paraId="5344A0D8" w14:textId="77777777" w:rsidR="00750ACB" w:rsidRDefault="00750A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750ACB">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D4BBD"/>
    <w:rsid w:val="000D517A"/>
    <w:rsid w:val="000D7C38"/>
    <w:rsid w:val="000E71C3"/>
    <w:rsid w:val="000F0710"/>
    <w:rsid w:val="000F0FF1"/>
    <w:rsid w:val="000F3819"/>
    <w:rsid w:val="001240F5"/>
    <w:rsid w:val="0014228D"/>
    <w:rsid w:val="00142519"/>
    <w:rsid w:val="00145F06"/>
    <w:rsid w:val="0017458A"/>
    <w:rsid w:val="00176D94"/>
    <w:rsid w:val="001829BA"/>
    <w:rsid w:val="00197E1C"/>
    <w:rsid w:val="001A122E"/>
    <w:rsid w:val="001A454A"/>
    <w:rsid w:val="001B4244"/>
    <w:rsid w:val="001C6184"/>
    <w:rsid w:val="001C7F11"/>
    <w:rsid w:val="001D58AF"/>
    <w:rsid w:val="001D7F65"/>
    <w:rsid w:val="001F362C"/>
    <w:rsid w:val="001F4CE8"/>
    <w:rsid w:val="001F7216"/>
    <w:rsid w:val="002002AD"/>
    <w:rsid w:val="00230C84"/>
    <w:rsid w:val="00251E86"/>
    <w:rsid w:val="00286F02"/>
    <w:rsid w:val="00292688"/>
    <w:rsid w:val="00293157"/>
    <w:rsid w:val="002B1EF0"/>
    <w:rsid w:val="002C47AB"/>
    <w:rsid w:val="002C69CC"/>
    <w:rsid w:val="002D0635"/>
    <w:rsid w:val="002D1849"/>
    <w:rsid w:val="002E20CB"/>
    <w:rsid w:val="002F1F24"/>
    <w:rsid w:val="00316472"/>
    <w:rsid w:val="0031764E"/>
    <w:rsid w:val="003220B8"/>
    <w:rsid w:val="003227DA"/>
    <w:rsid w:val="00332C1F"/>
    <w:rsid w:val="00340635"/>
    <w:rsid w:val="00355E0B"/>
    <w:rsid w:val="003B588B"/>
    <w:rsid w:val="003B678B"/>
    <w:rsid w:val="003C702C"/>
    <w:rsid w:val="003C725D"/>
    <w:rsid w:val="003D5718"/>
    <w:rsid w:val="003E74A7"/>
    <w:rsid w:val="00417387"/>
    <w:rsid w:val="0043135B"/>
    <w:rsid w:val="00431529"/>
    <w:rsid w:val="004339D6"/>
    <w:rsid w:val="004370BD"/>
    <w:rsid w:val="00442AC3"/>
    <w:rsid w:val="004852AA"/>
    <w:rsid w:val="004913AD"/>
    <w:rsid w:val="004A4E39"/>
    <w:rsid w:val="004B4CBE"/>
    <w:rsid w:val="004B7149"/>
    <w:rsid w:val="004D08C7"/>
    <w:rsid w:val="004D2FE6"/>
    <w:rsid w:val="004F4D58"/>
    <w:rsid w:val="00532E53"/>
    <w:rsid w:val="00557274"/>
    <w:rsid w:val="0056057E"/>
    <w:rsid w:val="00562B27"/>
    <w:rsid w:val="00577A1B"/>
    <w:rsid w:val="0058480D"/>
    <w:rsid w:val="005B1DA0"/>
    <w:rsid w:val="005B36E9"/>
    <w:rsid w:val="005B7709"/>
    <w:rsid w:val="005C3B5F"/>
    <w:rsid w:val="005D56D2"/>
    <w:rsid w:val="005E671A"/>
    <w:rsid w:val="005F107C"/>
    <w:rsid w:val="005F3076"/>
    <w:rsid w:val="005F676B"/>
    <w:rsid w:val="005F6EA4"/>
    <w:rsid w:val="005F7CBC"/>
    <w:rsid w:val="006202C7"/>
    <w:rsid w:val="0062083A"/>
    <w:rsid w:val="00622B1D"/>
    <w:rsid w:val="00633F66"/>
    <w:rsid w:val="00642227"/>
    <w:rsid w:val="00645802"/>
    <w:rsid w:val="00647793"/>
    <w:rsid w:val="00653A81"/>
    <w:rsid w:val="006579DB"/>
    <w:rsid w:val="00667DE9"/>
    <w:rsid w:val="006947E4"/>
    <w:rsid w:val="006B0FA6"/>
    <w:rsid w:val="006B5E8C"/>
    <w:rsid w:val="006C4ED2"/>
    <w:rsid w:val="006E4072"/>
    <w:rsid w:val="0070428A"/>
    <w:rsid w:val="00722376"/>
    <w:rsid w:val="0072312D"/>
    <w:rsid w:val="00750ACB"/>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A35D0"/>
    <w:rsid w:val="008B27E0"/>
    <w:rsid w:val="008C730E"/>
    <w:rsid w:val="0090558C"/>
    <w:rsid w:val="00922206"/>
    <w:rsid w:val="0092315B"/>
    <w:rsid w:val="00930CE8"/>
    <w:rsid w:val="00946B9A"/>
    <w:rsid w:val="00956A82"/>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CEA"/>
    <w:rsid w:val="00A55D70"/>
    <w:rsid w:val="00A651EB"/>
    <w:rsid w:val="00A81086"/>
    <w:rsid w:val="00A8119F"/>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E4809"/>
    <w:rsid w:val="00BF3677"/>
    <w:rsid w:val="00C11F24"/>
    <w:rsid w:val="00C40D3B"/>
    <w:rsid w:val="00C41DA7"/>
    <w:rsid w:val="00C547F3"/>
    <w:rsid w:val="00C574E9"/>
    <w:rsid w:val="00CA0330"/>
    <w:rsid w:val="00CB43EE"/>
    <w:rsid w:val="00CB7BAA"/>
    <w:rsid w:val="00CF7D67"/>
    <w:rsid w:val="00D10F84"/>
    <w:rsid w:val="00D1651E"/>
    <w:rsid w:val="00D56C1D"/>
    <w:rsid w:val="00D57455"/>
    <w:rsid w:val="00D6706C"/>
    <w:rsid w:val="00D8271F"/>
    <w:rsid w:val="00D86814"/>
    <w:rsid w:val="00DA3923"/>
    <w:rsid w:val="00DD26E2"/>
    <w:rsid w:val="00DD75C1"/>
    <w:rsid w:val="00E008C2"/>
    <w:rsid w:val="00E10B7E"/>
    <w:rsid w:val="00E10E30"/>
    <w:rsid w:val="00E21335"/>
    <w:rsid w:val="00E42C92"/>
    <w:rsid w:val="00E4751F"/>
    <w:rsid w:val="00E53DC2"/>
    <w:rsid w:val="00E627A0"/>
    <w:rsid w:val="00E66263"/>
    <w:rsid w:val="00E83748"/>
    <w:rsid w:val="00E96888"/>
    <w:rsid w:val="00EA0650"/>
    <w:rsid w:val="00EB47C6"/>
    <w:rsid w:val="00ED4977"/>
    <w:rsid w:val="00EE0207"/>
    <w:rsid w:val="00EE4524"/>
    <w:rsid w:val="00F04E36"/>
    <w:rsid w:val="00F27EA8"/>
    <w:rsid w:val="00F51DE6"/>
    <w:rsid w:val="00F53A63"/>
    <w:rsid w:val="00F60EC4"/>
    <w:rsid w:val="00F642A7"/>
    <w:rsid w:val="00F65D51"/>
    <w:rsid w:val="00F7527D"/>
    <w:rsid w:val="00F779FA"/>
    <w:rsid w:val="00F90D9B"/>
    <w:rsid w:val="00FA431B"/>
    <w:rsid w:val="00FB439A"/>
    <w:rsid w:val="00FB5BA3"/>
    <w:rsid w:val="00FC0C7C"/>
    <w:rsid w:val="00FC4DE7"/>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20</Pages>
  <Words>5802</Words>
  <Characters>33073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179</cp:revision>
  <cp:lastPrinted>2021-10-01T18:41:00Z</cp:lastPrinted>
  <dcterms:created xsi:type="dcterms:W3CDTF">2021-09-24T20:08:00Z</dcterms:created>
  <dcterms:modified xsi:type="dcterms:W3CDTF">2022-01-06T15:50:00Z</dcterms:modified>
</cp:coreProperties>
</file>