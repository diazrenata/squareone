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77777777" w:rsidR="0014228D" w:rsidRDefault="004D2FE6">
      <w:pPr>
        <w:pStyle w:val="Heading1"/>
        <w:rPr>
          <w:b w:val="0"/>
        </w:rPr>
      </w:pPr>
      <w:r>
        <w:t xml:space="preserve">Title: </w:t>
      </w:r>
      <w:r>
        <w:rPr>
          <w:b w:val="0"/>
        </w:rPr>
        <w:t>Maintenance of community function through compensation breaks down over time in a desert rodent community</w:t>
      </w:r>
    </w:p>
    <w:p w14:paraId="00000002" w14:textId="77777777" w:rsidR="0014228D" w:rsidRDefault="004D2FE6">
      <w:pPr>
        <w:pStyle w:val="Heading1"/>
        <w:rPr>
          <w:b w:val="0"/>
          <w:vertAlign w:val="superscript"/>
        </w:rPr>
      </w:pPr>
      <w:r>
        <w:t xml:space="preserve">Authors: </w:t>
      </w:r>
      <w:r>
        <w:rPr>
          <w:b w:val="0"/>
        </w:rPr>
        <w:t>Renata M. Diaz</w:t>
      </w:r>
      <w:r>
        <w:rPr>
          <w:b w:val="0"/>
          <w:vertAlign w:val="superscript"/>
        </w:rPr>
        <w:t>1</w:t>
      </w:r>
      <w:r>
        <w:rPr>
          <w:b w:val="0"/>
        </w:rPr>
        <w:t xml:space="preserve"> and S. K. Morgan Ernest</w:t>
      </w:r>
      <w:r>
        <w:rPr>
          <w:b w:val="0"/>
          <w:vertAlign w:val="superscript"/>
        </w:rPr>
        <w:t>2</w:t>
      </w:r>
    </w:p>
    <w:p w14:paraId="00000003" w14:textId="77777777" w:rsidR="0014228D" w:rsidRDefault="004D2FE6">
      <w:r>
        <w:t>1. School of Natural Resources and Environment, University of Florida, Gainesville, FL. Corresponding author. renata.diaz@weecology.org</w:t>
      </w:r>
    </w:p>
    <w:p w14:paraId="00000004" w14:textId="77777777" w:rsidR="0014228D" w:rsidRDefault="004D2FE6">
      <w:r>
        <w:t xml:space="preserve">2. Department of Wildlife Ecology and Conservation, University of Florida, Gainesville, FL. </w:t>
      </w:r>
    </w:p>
    <w:p w14:paraId="00000005" w14:textId="77777777" w:rsidR="0014228D" w:rsidRDefault="004D2FE6">
      <w:r>
        <w:rPr>
          <w:b/>
        </w:rPr>
        <w:t xml:space="preserve">Original submission: </w:t>
      </w:r>
      <w:sdt>
        <w:sdtPr>
          <w:tag w:val="goog_rdk_0"/>
          <w:id w:val="-337856827"/>
        </w:sdtPr>
        <w:sdtEndPr/>
        <w:sdtContent/>
      </w:sdt>
      <w:sdt>
        <w:sdtPr>
          <w:tag w:val="goog_rdk_1"/>
          <w:id w:val="199983055"/>
        </w:sdtPr>
        <w:sdtEndPr/>
        <w:sdtContent/>
      </w:sdt>
      <w:sdt>
        <w:sdtPr>
          <w:tag w:val="goog_rdk_2"/>
          <w:id w:val="-1971506531"/>
        </w:sdtPr>
        <w:sdtEndPr/>
        <w:sdtContent/>
      </w:sdt>
      <w:r>
        <w:t xml:space="preserve">This submission analyzes long-term data on rodent community abundance and energy use from the Portal Project. Sections of this timeseries have been analyzed in numerous other publications, but this is the first to analyze data from 2007-2020 on compensation on experimental and control plots. </w:t>
      </w:r>
    </w:p>
    <w:p w14:paraId="00000006" w14:textId="47DAE3F7" w:rsidR="0014228D" w:rsidRDefault="004D2FE6">
      <w:r>
        <w:rPr>
          <w:b/>
        </w:rPr>
        <w:t xml:space="preserve">No prior publication: </w:t>
      </w:r>
      <w:r>
        <w:t>This submission is posted as a preprint on bioRxiv at</w:t>
      </w:r>
      <w:r w:rsidR="00BE4809">
        <w:t xml:space="preserve"> </w:t>
      </w:r>
      <w:hyperlink r:id="rId7" w:history="1">
        <w:r w:rsidR="00BE4809" w:rsidRPr="00654BE1">
          <w:rPr>
            <w:rStyle w:val="Hyperlink"/>
          </w:rPr>
          <w:t>https://www.biorxiv.org/content/10.1101/2021.10.01.462799v1</w:t>
        </w:r>
      </w:hyperlink>
      <w:r w:rsidR="00BE4809">
        <w:t>.</w:t>
      </w:r>
      <w:r w:rsidR="007807F6">
        <w:t xml:space="preserve"> </w:t>
      </w:r>
    </w:p>
    <w:p w14:paraId="00000007" w14:textId="7DD9CC68" w:rsidR="0014228D" w:rsidRDefault="004D2FE6">
      <w:r>
        <w:rPr>
          <w:b/>
        </w:rPr>
        <w:t xml:space="preserve">Animal welfare: </w:t>
      </w:r>
      <w:r>
        <w:t>Rodent censuses were conducted with IACUC approval</w:t>
      </w:r>
      <w:r w:rsidR="001C6184">
        <w:t xml:space="preserve">, </w:t>
      </w:r>
      <w:r>
        <w:t>most recently under protocol 201808839_01</w:t>
      </w:r>
      <w:r w:rsidR="001C6184">
        <w:t xml:space="preserve"> at the University of Florida</w:t>
      </w:r>
      <w:r>
        <w:t>.</w:t>
      </w:r>
    </w:p>
    <w:p w14:paraId="00000008" w14:textId="24A99CE4" w:rsidR="0014228D" w:rsidRDefault="004D2FE6">
      <w:r>
        <w:rPr>
          <w:b/>
        </w:rPr>
        <w:t xml:space="preserve">Open research: </w:t>
      </w:r>
      <w:r>
        <w:t xml:space="preserve">All data and code to reproduce these analyses are archived on Zenodo at </w:t>
      </w:r>
      <w:hyperlink r:id="rId8" w:history="1">
        <w:r w:rsidR="00A53884" w:rsidRPr="006E1D51">
          <w:rPr>
            <w:rStyle w:val="Hyperlink"/>
          </w:rPr>
          <w:t>https://doi.org/10.5281/zenodo.5544362</w:t>
        </w:r>
      </w:hyperlink>
      <w:r w:rsidR="00A53884">
        <w:t xml:space="preserve"> and </w:t>
      </w:r>
      <w:hyperlink r:id="rId9" w:history="1">
        <w:r w:rsidR="00557274" w:rsidRPr="006E1D51">
          <w:rPr>
            <w:rStyle w:val="Hyperlink"/>
          </w:rPr>
          <w:t>https://doi.org/10.5281/zenodo.5539881</w:t>
        </w:r>
      </w:hyperlink>
      <w:r w:rsidR="00557274">
        <w:t>.</w:t>
      </w:r>
    </w:p>
    <w:p w14:paraId="00000009" w14:textId="77777777" w:rsidR="0014228D" w:rsidRDefault="004D2FE6">
      <w:pPr>
        <w:sectPr w:rsidR="0014228D" w:rsidSect="002E20CB">
          <w:headerReference w:type="even" r:id="rId10"/>
          <w:headerReference w:type="default" r:id="rId11"/>
          <w:pgSz w:w="12240" w:h="15840"/>
          <w:pgMar w:top="1440" w:right="1440" w:bottom="1440" w:left="1440" w:header="720" w:footer="720" w:gutter="0"/>
          <w:lnNumType w:countBy="1" w:restart="continuous"/>
          <w:pgNumType w:start="1"/>
          <w:cols w:space="720"/>
          <w:docGrid w:linePitch="326"/>
        </w:sectPr>
      </w:pPr>
      <w:r>
        <w:rPr>
          <w:b/>
        </w:rPr>
        <w:t xml:space="preserve">Analytic methods: </w:t>
      </w:r>
      <w:r>
        <w:t>All analyses were conducted in R version 4.0.3.</w:t>
      </w:r>
    </w:p>
    <w:p w14:paraId="0000000A" w14:textId="77777777" w:rsidR="0014228D" w:rsidRDefault="004D2FE6">
      <w:pPr>
        <w:pStyle w:val="Heading1"/>
      </w:pPr>
      <w:r>
        <w:lastRenderedPageBreak/>
        <w:t xml:space="preserve">Abstract </w:t>
      </w:r>
    </w:p>
    <w:p w14:paraId="0000000B" w14:textId="3A159637" w:rsidR="0014228D" w:rsidRDefault="004D2FE6">
      <w:r>
        <w:t xml:space="preserve">Understanding the ecological processes that maintain community function in systems experiencing species loss, and how these processes change over time, is key to understanding the relationship between community structure and function and predicting how communities may respond to perturbations in the Anthropocene. Using a 30-year experiment on desert rodents, we show that the impact of species loss on community-level energy use has changed </w:t>
      </w:r>
      <w:ins w:id="0" w:author="Diaz,Renata M" w:date="2022-01-02T14:24:00Z">
        <w:r w:rsidR="00B92ECB">
          <w:t xml:space="preserve">repeatedly and </w:t>
        </w:r>
      </w:ins>
      <w:r>
        <w:t xml:space="preserve">dramatically over time, due to </w:t>
      </w:r>
      <w:ins w:id="1" w:author="Diaz,Renata M" w:date="2022-01-26T15:04:00Z">
        <w:r w:rsidR="0004438E">
          <w:t xml:space="preserve">1) </w:t>
        </w:r>
      </w:ins>
      <w:del w:id="2" w:author="Diaz,Renata M" w:date="2022-01-02T14:24:00Z">
        <w:r w:rsidDel="00B92ECB">
          <w:delText>changes in both species composition and in the degree of</w:delText>
        </w:r>
      </w:del>
      <w:ins w:id="3" w:author="Diaz,Renata M" w:date="2022-01-02T14:24:00Z">
        <w:r w:rsidR="00B92ECB">
          <w:t xml:space="preserve">the addition of new species to the community, and </w:t>
        </w:r>
      </w:ins>
      <w:ins w:id="4" w:author="Diaz,Renata M" w:date="2022-01-26T15:04:00Z">
        <w:r w:rsidR="0004438E">
          <w:t xml:space="preserve">2) </w:t>
        </w:r>
      </w:ins>
      <w:ins w:id="5" w:author="Diaz,Renata M" w:date="2022-01-02T14:24:00Z">
        <w:r w:rsidR="00B92ECB">
          <w:t>a reduction in</w:t>
        </w:r>
      </w:ins>
      <w:r>
        <w:t xml:space="preserve"> functional redundancy among the same set of species. Although strong compensation, initially driven by the dispersal of functionally redundant species to the local community, occurred in this system from 199</w:t>
      </w:r>
      <w:ins w:id="6" w:author="Diaz,Renata M" w:date="2022-01-04T13:16:00Z">
        <w:r w:rsidR="00B135B5">
          <w:t>7</w:t>
        </w:r>
      </w:ins>
      <w:del w:id="7" w:author="Diaz,Renata M" w:date="2022-01-04T13:16:00Z">
        <w:r w:rsidDel="00B135B5">
          <w:delText>6</w:delText>
        </w:r>
      </w:del>
      <w:r>
        <w:t xml:space="preserve">-2010, since 2010, compensation has broken down due to decreasing functional overlap within the same set of species. Simultaneously, long-term changes in sitewide community composition due to niche complementarity have decoupled the dynamics of compensation from the overall impact of species loss on community-level energy use. </w:t>
      </w:r>
      <w:ins w:id="8" w:author="Diaz,Renata M" w:date="2022-01-02T14:24:00Z">
        <w:r w:rsidR="00B92ECB">
          <w:t xml:space="preserve">Shifting, context-dependent compensatory dynamics, such as those demonstrated here, highlight the </w:t>
        </w:r>
      </w:ins>
      <w:ins w:id="9" w:author="Diaz,Renata M" w:date="2022-01-02T14:25:00Z">
        <w:r w:rsidR="00B92ECB">
          <w:t>importance of</w:t>
        </w:r>
      </w:ins>
      <w:ins w:id="10" w:author="Diaz,Renata M" w:date="2022-01-02T14:24:00Z">
        <w:r w:rsidR="00B92ECB">
          <w:t xml:space="preserve"> </w:t>
        </w:r>
      </w:ins>
      <w:del w:id="11" w:author="Diaz,Renata M" w:date="2022-01-02T14:25:00Z">
        <w:r w:rsidDel="00B92ECB">
          <w:delText xml:space="preserve">These results highlight the importance of </w:delText>
        </w:r>
      </w:del>
      <w:r>
        <w:t xml:space="preserve">explicitly long-term, metacommunity, and eco-evolutionary perspectives on </w:t>
      </w:r>
      <w:del w:id="12" w:author="Diaz,Renata M" w:date="2022-01-02T14:25:00Z">
        <w:r w:rsidDel="00B92ECB">
          <w:delText xml:space="preserve">compensatory dynamics, zero-sum constraints, and </w:delText>
        </w:r>
      </w:del>
      <w:r>
        <w:t>the link between species-level fluctuations and community function in a changing world.</w:t>
      </w:r>
    </w:p>
    <w:p w14:paraId="0000000C" w14:textId="77777777" w:rsidR="0014228D" w:rsidRDefault="004D2FE6">
      <w:pPr>
        <w:pStyle w:val="Heading1"/>
        <w:rPr>
          <w:b w:val="0"/>
        </w:rPr>
        <w:sectPr w:rsidR="0014228D" w:rsidSect="002E20CB">
          <w:pgSz w:w="12240" w:h="15840"/>
          <w:pgMar w:top="1440" w:right="1440" w:bottom="1440" w:left="1440" w:header="720" w:footer="720" w:gutter="0"/>
          <w:lnNumType w:countBy="1" w:restart="continuous"/>
          <w:cols w:space="720"/>
        </w:sectPr>
      </w:pPr>
      <w:r>
        <w:t xml:space="preserve">Key words: </w:t>
      </w:r>
      <w:r>
        <w:rPr>
          <w:b w:val="0"/>
        </w:rPr>
        <w:t>community function, compensation, zero-sum dynamic, environmental fluctuations, functional redundancy</w:t>
      </w:r>
    </w:p>
    <w:p w14:paraId="0000000D" w14:textId="77777777" w:rsidR="0014228D" w:rsidRDefault="004D2FE6">
      <w:pPr>
        <w:pStyle w:val="Heading1"/>
      </w:pPr>
      <w:r>
        <w:lastRenderedPageBreak/>
        <w:t>Introduction</w:t>
      </w:r>
    </w:p>
    <w:p w14:paraId="0000000E" w14:textId="3EBDDD10" w:rsidR="0014228D" w:rsidRDefault="004D2FE6">
      <w:pPr>
        <w:ind w:firstLine="720"/>
      </w:pPr>
      <w:r>
        <w:t>Determining the extent to which community-level properties are affected by species loss, and how and why this changes over time, is key for understanding how communities are structured and how community function may respond to future perturbations (Gonzalez and Loreau 2009). When species are los</w:t>
      </w:r>
      <w:sdt>
        <w:sdtPr>
          <w:tag w:val="goog_rdk_9"/>
          <w:id w:val="-1536185842"/>
        </w:sdtPr>
        <w:sdtEndPr/>
        <w:sdtContent/>
      </w:sdt>
      <w:r>
        <w:t xml:space="preserve">t from a community, their contributions to community function </w:t>
      </w:r>
      <w:ins w:id="13" w:author="Diaz,Renata M" w:date="2021-12-28T10:50:00Z">
        <w:r w:rsidR="00B427A0">
          <w:t>(</w:t>
        </w:r>
      </w:ins>
      <w:ins w:id="14" w:author="Diaz,Renata M" w:date="2021-12-28T10:51:00Z">
        <w:r w:rsidR="00B427A0">
          <w:t xml:space="preserve">e.g. </w:t>
        </w:r>
      </w:ins>
      <w:ins w:id="15" w:author="Diaz,Renata M" w:date="2022-01-26T15:04:00Z">
        <w:r w:rsidR="00744E11">
          <w:t xml:space="preserve">total </w:t>
        </w:r>
      </w:ins>
      <w:ins w:id="16" w:author="Diaz,Renata M" w:date="2021-12-28T10:51:00Z">
        <w:r w:rsidR="00B427A0">
          <w:t>productivity or resource use)</w:t>
        </w:r>
      </w:ins>
      <w:ins w:id="17" w:author="Diaz,Renata M" w:date="2021-12-28T10:53:00Z">
        <w:r w:rsidR="00776091">
          <w:t xml:space="preserve"> </w:t>
        </w:r>
      </w:ins>
      <w:r>
        <w:t xml:space="preserve">are also </w:t>
      </w:r>
      <w:r w:rsidR="002D0635">
        <w:t xml:space="preserve">directly </w:t>
      </w:r>
      <w:r>
        <w:t>lost</w:t>
      </w:r>
      <w:del w:id="18" w:author="Diaz,Renata M" w:date="2022-01-24T16:08:00Z">
        <w:r w:rsidR="00A12B54" w:rsidDel="00A865CC">
          <w:delText xml:space="preserve"> (Bannar-Martin et al. 2018)</w:delText>
        </w:r>
      </w:del>
      <w:r>
        <w:t xml:space="preserve">. Community function may be maintained, however, if </w:t>
      </w:r>
      <w:del w:id="19" w:author="Diaz,Renata M" w:date="2022-01-26T15:04:00Z">
        <w:r w:rsidDel="00744E11">
          <w:delText xml:space="preserve">the remaining species in a community </w:delText>
        </w:r>
      </w:del>
      <w:del w:id="20" w:author="Diaz,Renata M" w:date="2022-01-03T16:18:00Z">
        <w:r w:rsidDel="00CF7D67">
          <w:delText xml:space="preserve">have similar functional traits to the </w:delText>
        </w:r>
        <w:r w:rsidR="007E0CF8" w:rsidDel="00CF7D67">
          <w:delText>lost species</w:delText>
        </w:r>
      </w:del>
      <w:ins w:id="21" w:author="Ernest, Morgan" w:date="2022-01-19T12:24:00Z">
        <w:del w:id="22" w:author="Diaz,Renata M" w:date="2022-01-26T15:04:00Z">
          <w:r w:rsidR="0005599B" w:rsidDel="00744E11">
            <w:delText xml:space="preserve">to the lost species </w:delText>
          </w:r>
        </w:del>
      </w:ins>
      <w:ins w:id="23" w:author="Diaz,Renata M" w:date="2022-01-26T15:04:00Z">
        <w:r w:rsidR="00744E11">
          <w:t xml:space="preserve">in the </w:t>
        </w:r>
      </w:ins>
      <w:ins w:id="24" w:author="Diaz,Renata M" w:date="2022-01-26T15:05:00Z">
        <w:r w:rsidR="00744E11">
          <w:t>new community context, species that remain perform similar functions to the species that were lost, and compensate</w:t>
        </w:r>
      </w:ins>
      <w:ins w:id="25" w:author="Diaz,Renata M" w:date="2022-01-03T16:18:00Z">
        <w:r w:rsidR="00CF7D67">
          <w:t xml:space="preserve"> </w:t>
        </w:r>
      </w:ins>
      <w:del w:id="26" w:author="Diaz,Renata M" w:date="2022-01-03T16:18:00Z">
        <w:r w:rsidR="007E0CF8" w:rsidDel="00CF7D67">
          <w:delText xml:space="preserve">, allowing those </w:delText>
        </w:r>
        <w:r w:rsidDel="00CF7D67">
          <w:delText xml:space="preserve">species to compensate </w:delText>
        </w:r>
      </w:del>
      <w:r>
        <w:t xml:space="preserve">for the decline in function directly caused by species loss - i.e., functional redundancy (Walker 1992, 1995; Ernest and Brown 2001; Rosenfeld 2002; Gonzalez and Loreau 2009). When compensation via functional redundancy occurs among consumers with a common resource base, it is consistent with a zero-sum competitive dynamic, in which resources not used by one species are readily absorbed by competitors, and any increases in the abundance of one species must come at the direct expense of others (Van Valen 1973; Ernest et al. 2008). </w:t>
      </w:r>
    </w:p>
    <w:p w14:paraId="19039AF4" w14:textId="50F3F483" w:rsidR="00E008C2" w:rsidRDefault="004D2FE6">
      <w:pPr>
        <w:ind w:firstLine="720"/>
        <w:rPr>
          <w:ins w:id="27" w:author="Diaz,Renata M" w:date="2022-01-03T16:20:00Z"/>
        </w:rPr>
      </w:pPr>
      <w:r>
        <w:t>Because the response of system-level function to species loss is partially determined by degree of functional redundancy in a community, processes that cause functional redundancy to change over time can have important consequences for the long-term maintenance of ecosystem function</w:t>
      </w:r>
      <w:del w:id="28" w:author="Diaz,Renata M" w:date="2022-01-04T13:00:00Z">
        <w:r w:rsidDel="00292688">
          <w:delText xml:space="preserve"> following species loss</w:delText>
        </w:r>
      </w:del>
      <w:r>
        <w:t xml:space="preserve">. </w:t>
      </w:r>
      <w:del w:id="29" w:author="Diaz,Renata M" w:date="2022-01-04T13:01:00Z">
        <w:r w:rsidDel="00292688">
          <w:delText>Shifts in species composition (e.g., c</w:delText>
        </w:r>
      </w:del>
      <w:ins w:id="30" w:author="Diaz,Renata M" w:date="2022-01-04T13:01:00Z">
        <w:r w:rsidR="00292688">
          <w:t>C</w:t>
        </w:r>
      </w:ins>
      <w:r>
        <w:t>olonization events</w:t>
      </w:r>
      <w:del w:id="31" w:author="Diaz,Renata M" w:date="2022-01-04T13:01:00Z">
        <w:r w:rsidDel="00292688">
          <w:delText>)</w:delText>
        </w:r>
      </w:del>
      <w:r>
        <w:t xml:space="preserve"> may buffer community function against species loss, if a community gains species that </w:t>
      </w:r>
      <w:del w:id="32" w:author="Diaz,Renata M" w:date="2022-01-26T15:05:00Z">
        <w:r w:rsidDel="00600B3B">
          <w:delText>are functionally similar</w:delText>
        </w:r>
      </w:del>
      <w:ins w:id="33" w:author="Diaz,Renata M" w:date="2022-01-26T15:05:00Z">
        <w:r w:rsidR="00600B3B">
          <w:t>perform similar functions</w:t>
        </w:r>
      </w:ins>
      <w:r>
        <w:t xml:space="preserve"> to the species that </w:t>
      </w:r>
      <w:del w:id="34" w:author="Diaz,Renata M" w:date="2022-01-26T15:05:00Z">
        <w:r w:rsidDel="00EA29A8">
          <w:delText xml:space="preserve">are </w:delText>
        </w:r>
      </w:del>
      <w:ins w:id="35" w:author="Diaz,Renata M" w:date="2022-01-26T15:05:00Z">
        <w:r w:rsidR="00EA29A8">
          <w:t xml:space="preserve">were </w:t>
        </w:r>
      </w:ins>
      <w:r>
        <w:t xml:space="preserve">lost (Ernest and Brown 2001; Leibold et al. 2017). The ability of colonization to supply functionally redundant species depends on the species (and traits) present in the broader metacommunity, and on the rate of dispersal supplying appropriate species to local communities (Leibold et al. 2017). </w:t>
      </w:r>
    </w:p>
    <w:p w14:paraId="0000000F" w14:textId="012BADB5" w:rsidR="0014228D" w:rsidRDefault="004D2FE6" w:rsidP="00292688">
      <w:pPr>
        <w:ind w:firstLine="720"/>
      </w:pPr>
      <w:r>
        <w:lastRenderedPageBreak/>
        <w:t>Even without the addition of new species and traits, however, functional redundancy within a consistent set of coexisting species may fluctuate over time. While</w:t>
      </w:r>
      <w:ins w:id="36" w:author="Diaz,Renata M" w:date="2022-01-04T13:02:00Z">
        <w:r w:rsidR="00292688">
          <w:t xml:space="preserve">, in theory, </w:t>
        </w:r>
      </w:ins>
      <w:del w:id="37" w:author="Diaz,Renata M" w:date="2022-01-04T13:02:00Z">
        <w:r w:rsidDel="00292688">
          <w:delText xml:space="preserve">, in theory, </w:delText>
        </w:r>
      </w:del>
      <w:r>
        <w:t>functional redundancy may occur via the special case of complete niche neutrality (</w:t>
      </w:r>
      <w:del w:id="38" w:author="Diaz,Renata M" w:date="2022-01-04T13:02:00Z">
        <w:r w:rsidDel="00292688">
          <w:delText>where functionally redundant species do not differ in any aspects of the niche;</w:delText>
        </w:r>
      </w:del>
      <w:ins w:id="39" w:author="Diaz,Renata M" w:date="2022-01-04T13:02:00Z">
        <w:r w:rsidR="00292688">
          <w:t>e.g.</w:t>
        </w:r>
      </w:ins>
      <w:r>
        <w:t xml:space="preserve"> Hubbell 2001), it may also occur in niche-structured systems that contain species that share some traits but differ along other niche axes (Thibault et al. 2010). In these systems, if </w:t>
      </w:r>
      <w:del w:id="40" w:author="Diaz,Renata M" w:date="2022-01-04T13:02:00Z">
        <w:r w:rsidDel="00292688">
          <w:delText>functionally-</w:delText>
        </w:r>
      </w:del>
      <w:r>
        <w:t xml:space="preserve">similar, but non-identical, species respond to environmental change in similar ways, functional overlap can be maintained or even strengthened. However, if niche differences cause species to respond differently to changing conditions, the degree of functional overlap between those species may decline, resulting in a breakdown in compensation (Loreau 2004; Fetzer et al. 2015). </w:t>
      </w:r>
      <w:del w:id="41" w:author="Diaz,Renata M" w:date="2022-01-04T13:03:00Z">
        <w:r w:rsidDel="00292688">
          <w:delText xml:space="preserve">As </w:delText>
        </w:r>
      </w:del>
      <w:del w:id="42" w:author="Diaz,Renata M" w:date="2022-01-04T13:02:00Z">
        <w:r w:rsidDel="00292688">
          <w:delText>the dynamics of both</w:delText>
        </w:r>
      </w:del>
      <w:del w:id="43" w:author="Diaz,Renata M" w:date="2022-01-04T13:03:00Z">
        <w:r w:rsidDel="00292688">
          <w:delText xml:space="preserve"> m</w:delText>
        </w:r>
      </w:del>
      <w:ins w:id="44" w:author="Diaz,Renata M" w:date="2022-01-04T13:03:00Z">
        <w:r w:rsidR="00292688">
          <w:t>Over time, as m</w:t>
        </w:r>
      </w:ins>
      <w:r>
        <w:t xml:space="preserve">etacommunity </w:t>
      </w:r>
      <w:del w:id="45" w:author="Diaz,Renata M" w:date="2022-01-04T13:03:00Z">
        <w:r w:rsidDel="00292688">
          <w:delText xml:space="preserve">processes </w:delText>
        </w:r>
      </w:del>
      <w:ins w:id="46" w:author="Diaz,Renata M" w:date="2022-01-04T13:03:00Z">
        <w:r w:rsidR="00292688">
          <w:t xml:space="preserve">dynamics </w:t>
        </w:r>
      </w:ins>
      <w:r>
        <w:t xml:space="preserve">and changing environmental conditions </w:t>
      </w:r>
      <w:del w:id="47" w:author="Diaz,Renata M" w:date="2022-01-04T13:03:00Z">
        <w:r w:rsidDel="00292688">
          <w:delText xml:space="preserve">produce </w:delText>
        </w:r>
      </w:del>
      <w:ins w:id="48" w:author="Diaz,Renata M" w:date="2022-01-04T13:03:00Z">
        <w:r w:rsidR="00292688">
          <w:t>modulate</w:t>
        </w:r>
      </w:ins>
      <w:del w:id="49" w:author="Diaz,Renata M" w:date="2022-01-04T13:03:00Z">
        <w:r w:rsidDel="00292688">
          <w:delText>changes in</w:delText>
        </w:r>
      </w:del>
      <w:r>
        <w:t xml:space="preserve"> functional redundancy</w:t>
      </w:r>
      <w:ins w:id="50" w:author="Diaz,Renata M" w:date="2022-01-04T13:03:00Z">
        <w:r w:rsidR="00292688">
          <w:t xml:space="preserve"> within a commun</w:t>
        </w:r>
      </w:ins>
      <w:ins w:id="51" w:author="Diaz,Renata M" w:date="2022-01-04T13:04:00Z">
        <w:r w:rsidR="00292688">
          <w:t>ity</w:t>
        </w:r>
      </w:ins>
      <w:del w:id="52" w:author="Diaz,Renata M" w:date="2022-01-04T13:03:00Z">
        <w:r w:rsidDel="00292688">
          <w:delText xml:space="preserve"> in a community over time</w:delText>
        </w:r>
      </w:del>
      <w:r>
        <w:t xml:space="preserve">, the extent to which </w:t>
      </w:r>
      <w:del w:id="53" w:author="Diaz,Renata M" w:date="2022-01-04T13:04:00Z">
        <w:r w:rsidDel="00292688">
          <w:delText>a community can compensate</w:delText>
        </w:r>
      </w:del>
      <w:ins w:id="54" w:author="Diaz,Renata M" w:date="2022-01-04T13:04:00Z">
        <w:r w:rsidR="00292688">
          <w:t>community function is robust</w:t>
        </w:r>
      </w:ins>
      <w:del w:id="55" w:author="Diaz,Renata M" w:date="2022-01-04T13:04:00Z">
        <w:r w:rsidDel="00292688">
          <w:delText xml:space="preserve"> for</w:delText>
        </w:r>
      </w:del>
      <w:r>
        <w:t xml:space="preserve"> </w:t>
      </w:r>
      <w:ins w:id="56" w:author="Diaz,Renata M" w:date="2022-01-04T13:04:00Z">
        <w:r w:rsidR="00292688">
          <w:t xml:space="preserve">to </w:t>
        </w:r>
      </w:ins>
      <w:r>
        <w:t xml:space="preserve">species loss - and the strength of zero-sum </w:t>
      </w:r>
      <w:del w:id="57" w:author="Diaz,Renata M" w:date="2022-01-04T13:04:00Z">
        <w:r w:rsidDel="00292688">
          <w:delText>competition for limiting resources</w:delText>
        </w:r>
      </w:del>
      <w:ins w:id="58" w:author="Diaz,Renata M" w:date="2022-01-04T13:04:00Z">
        <w:r w:rsidR="00292688">
          <w:t>competition</w:t>
        </w:r>
      </w:ins>
      <w:r>
        <w:t xml:space="preserve"> - may also be dynamic and context-dependent. </w:t>
      </w:r>
    </w:p>
    <w:p w14:paraId="00000010" w14:textId="5956DDCC" w:rsidR="0014228D" w:rsidRDefault="004D2FE6">
      <w:pPr>
        <w:ind w:firstLine="720"/>
      </w:pPr>
      <w:r>
        <w:t xml:space="preserve">Despite logical conceptual support, and evidence from experimental microcosms (Fetzer et al. 2015), there is little empirical documentation of how, and through which mechanisms, temporal changes in functional redundancy modulate the effect of species loss on ecosystem function in natural assemblages. Although relatively plentiful, observational data cannot unambiguously detect compensation through functional redundancy, and even short-term experiments may not be sufficient to capture temporal variation in compensation (Ernest and Brown 2001; Houlahan et al. 2007). In contrast, long-term manipulative experiments are uniquely suited to address this question. </w:t>
      </w:r>
      <w:r w:rsidR="007E0CF8">
        <w:t xml:space="preserve">In long-term experiments in which key species are removed from </w:t>
      </w:r>
      <w:r w:rsidR="00C547F3">
        <w:t>a community</w:t>
      </w:r>
      <w:r w:rsidR="007E0CF8">
        <w:t xml:space="preserve"> over an extended period of time, the</w:t>
      </w:r>
      <w:r>
        <w:t xml:space="preserve"> impact of species loss on community function can be directly quantified by comparing community function between complete </w:t>
      </w:r>
      <w:r w:rsidR="007E0CF8">
        <w:t xml:space="preserve">and manipulated </w:t>
      </w:r>
      <w:r>
        <w:t xml:space="preserve">assemblages. As metacommunity dynamics and environmental </w:t>
      </w:r>
      <w:r>
        <w:lastRenderedPageBreak/>
        <w:t xml:space="preserve">conditions shift over time, long-term monitoring can reveal how these processes contribute to changes in functional redundancy and ecosystem function across different time periods. Due to the financial and logistical resources required to maintain and monitor whole-community manipulations over long timescales, these experiments are rare in natural systems representative of realistic evolutionary, geographic, and environmental constraints (Hughes et al. 2017). </w:t>
      </w:r>
    </w:p>
    <w:p w14:paraId="00000011" w14:textId="4C15D18C" w:rsidR="0014228D" w:rsidRDefault="004D2FE6">
      <w:pPr>
        <w:ind w:firstLine="720"/>
      </w:pPr>
      <w:r>
        <w:t>Here, we use a 30-year experiment on desert rodents to investigate how shifts in functional redundancy alter the effect of species loss on community function over time. In this study, kangaroo rats (</w:t>
      </w:r>
      <w:r>
        <w:rPr>
          <w:i/>
        </w:rPr>
        <w:t xml:space="preserve">Dipodomys </w:t>
      </w:r>
      <w:r>
        <w:t>spp</w:t>
      </w:r>
      <w:r>
        <w:rPr>
          <w:i/>
        </w:rPr>
        <w:t>.</w:t>
      </w:r>
      <w:r>
        <w:t xml:space="preserve">), </w:t>
      </w:r>
      <w:del w:id="59" w:author="Diaz,Renata M" w:date="2022-01-24T14:47:00Z">
        <w:r w:rsidDel="00D4397E">
          <w:delText xml:space="preserve">which are </w:delText>
        </w:r>
      </w:del>
      <w:r>
        <w:t xml:space="preserve">the largest and competitively dominant species in the rodent community, have been removed from a subset of experimental plots to explore how the loss of key species affects community function, measured as community-level metabolic flux (“total energy use”, or </w:t>
      </w:r>
      <w:r>
        <w:rPr>
          <w:i/>
        </w:rPr>
        <w:t>Eto</w:t>
      </w:r>
      <w:ins w:id="60" w:author="Diaz,Renata M" w:date="2022-01-24T16:06:00Z">
        <w:r w:rsidR="00C20D12">
          <w:rPr>
            <w:i/>
          </w:rPr>
          <w:t>t</w:t>
        </w:r>
      </w:ins>
      <w:del w:id="61" w:author="Diaz,Renata M" w:date="2022-01-24T16:06:00Z">
        <w:r w:rsidDel="00C20D12">
          <w:rPr>
            <w:i/>
          </w:rPr>
          <w:delText>t</w:delText>
        </w:r>
        <w:r w:rsidDel="00C20D12">
          <w:delText>; Ernest et al. 2019</w:delText>
        </w:r>
      </w:del>
      <w:r>
        <w:t>)</w:t>
      </w:r>
      <w:ins w:id="62" w:author="Diaz,Renata M" w:date="2022-01-03T15:47:00Z">
        <w:r w:rsidR="00A061EB">
          <w:t xml:space="preserve"> </w:t>
        </w:r>
      </w:ins>
      <w:ins w:id="63" w:author="Diaz,Renata M" w:date="2022-01-03T17:24:00Z">
        <w:r w:rsidR="00F65D51">
          <w:t>or</w:t>
        </w:r>
      </w:ins>
      <w:ins w:id="64" w:author="Diaz,Renata M" w:date="2022-01-03T15:48:00Z">
        <w:r w:rsidR="00A061EB">
          <w:t xml:space="preserve"> total biomass</w:t>
        </w:r>
      </w:ins>
      <w:ins w:id="65" w:author="Diaz,Renata M" w:date="2022-01-24T16:06:00Z">
        <w:r w:rsidR="00C20D12">
          <w:t xml:space="preserve"> (Ernest et al. 2019)</w:t>
        </w:r>
      </w:ins>
      <w:r>
        <w:t xml:space="preserve">. For systems of consumers with a shared resource base, such as </w:t>
      </w:r>
      <w:del w:id="66" w:author="Diaz,Renata M" w:date="2022-01-24T14:47:00Z">
        <w:r w:rsidDel="00D4397E">
          <w:delText xml:space="preserve">the </w:delText>
        </w:r>
      </w:del>
      <w:ins w:id="67" w:author="Diaz,Renata M" w:date="2022-01-24T14:47:00Z">
        <w:r w:rsidR="00D4397E">
          <w:t xml:space="preserve">this community of </w:t>
        </w:r>
      </w:ins>
      <w:r>
        <w:t>granivorous rodents</w:t>
      </w:r>
      <w:del w:id="68" w:author="Diaz,Renata M" w:date="2022-01-24T14:47:00Z">
        <w:r w:rsidDel="00D4397E">
          <w:delText xml:space="preserve"> that make up this community</w:delText>
        </w:r>
      </w:del>
      <w:r>
        <w:t xml:space="preserve">, </w:t>
      </w:r>
      <w:r>
        <w:rPr>
          <w:i/>
        </w:rPr>
        <w:t xml:space="preserve">Etot </w:t>
      </w:r>
      <w:r>
        <w:t xml:space="preserve">reflects the total amount of resources being processed by an assemblage, </w:t>
      </w:r>
      <w:ins w:id="69" w:author="Diaz,Renata M" w:date="2022-01-03T15:48:00Z">
        <w:r w:rsidR="00A03E18">
          <w:t>and total biomass directly reflect</w:t>
        </w:r>
      </w:ins>
      <w:ins w:id="70" w:author="Ernest, Morgan" w:date="2022-01-19T12:32:00Z">
        <w:r w:rsidR="000A7EBD">
          <w:t>s</w:t>
        </w:r>
      </w:ins>
      <w:ins w:id="71" w:author="Diaz,Renata M" w:date="2022-01-03T15:48:00Z">
        <w:r w:rsidR="00A03E18">
          <w:t xml:space="preserve"> standing biomass. Both are</w:t>
        </w:r>
      </w:ins>
      <w:del w:id="72" w:author="Diaz,Renata M" w:date="2022-01-03T15:48:00Z">
        <w:r w:rsidDel="00A03E18">
          <w:delText>and is</w:delText>
        </w:r>
      </w:del>
      <w:r>
        <w:t xml:space="preserve"> </w:t>
      </w:r>
      <w:del w:id="73" w:author="Diaz,Renata M" w:date="2022-01-03T15:48:00Z">
        <w:r w:rsidDel="00A03E18">
          <w:delText xml:space="preserve">an </w:delText>
        </w:r>
      </w:del>
      <w:r>
        <w:t>important metric</w:t>
      </w:r>
      <w:ins w:id="74" w:author="Diaz,Renata M" w:date="2022-01-03T15:48:00Z">
        <w:r w:rsidR="00A03E18">
          <w:t>s</w:t>
        </w:r>
      </w:ins>
      <w:r>
        <w:t xml:space="preserve"> of community function (Lawton 1994; Ernest and Brown 2001). Long-term monitoring of this experiment has documented repeated shifts in the habitat and species composition of this system, resulting in distinct time periods characterized by different habitat conditions and configurations of the rodent community (Christensen et al. 2018). Abrupt reorganization events in community composition occurred in 199</w:t>
      </w:r>
      <w:ins w:id="75" w:author="Diaz,Renata M" w:date="2022-01-04T13:16:00Z">
        <w:r w:rsidR="00B135B5">
          <w:t>7</w:t>
        </w:r>
      </w:ins>
      <w:del w:id="76" w:author="Diaz,Renata M" w:date="2022-01-04T13:16:00Z">
        <w:r w:rsidDel="00B135B5">
          <w:delText>6</w:delText>
        </w:r>
      </w:del>
      <w:r>
        <w:t xml:space="preserve"> and in 2010, associated with the establishment and subsequent decline of the pocket mouse </w:t>
      </w:r>
      <w:r>
        <w:rPr>
          <w:i/>
        </w:rPr>
        <w:t>Chaetodipus baileyi</w:t>
      </w:r>
      <w:r>
        <w:t xml:space="preserve">. </w:t>
      </w:r>
      <w:r>
        <w:rPr>
          <w:i/>
        </w:rPr>
        <w:t>C. baileyi</w:t>
      </w:r>
      <w:r>
        <w:t xml:space="preserve"> is similar in size, and presumably other traits, to kangaroo rats, and its establishment in 1996</w:t>
      </w:r>
      <w:ins w:id="77" w:author="Diaz,Renata M" w:date="2022-01-04T13:16:00Z">
        <w:r w:rsidR="00B135B5">
          <w:t>-97</w:t>
        </w:r>
      </w:ins>
      <w:r>
        <w:t xml:space="preserve"> drove a pronounced increase in compensation due to functional redundancy between </w:t>
      </w:r>
      <w:r>
        <w:rPr>
          <w:i/>
        </w:rPr>
        <w:t xml:space="preserve">C. baileyi </w:t>
      </w:r>
      <w:r>
        <w:t xml:space="preserve">and kangaroo rats (Ernest and Brown 2001; Thibault et al. 2010). Over the course of this experiment, </w:t>
      </w:r>
      <w:ins w:id="78" w:author="Diaz,Renata M" w:date="2021-12-28T10:54:00Z">
        <w:r w:rsidR="003D5718">
          <w:t xml:space="preserve">shifting environmental conditions have caused </w:t>
        </w:r>
      </w:ins>
      <w:r>
        <w:t xml:space="preserve">the habitat at </w:t>
      </w:r>
      <w:r>
        <w:lastRenderedPageBreak/>
        <w:t xml:space="preserve">the study site </w:t>
      </w:r>
      <w:del w:id="79" w:author="Diaz,Renata M" w:date="2021-12-28T10:54:00Z">
        <w:r w:rsidDel="003D5718">
          <w:delText xml:space="preserve">has </w:delText>
        </w:r>
      </w:del>
      <w:ins w:id="80" w:author="Diaz,Renata M" w:date="2021-12-28T10:54:00Z">
        <w:r w:rsidR="003D5718">
          <w:t xml:space="preserve">to </w:t>
        </w:r>
      </w:ins>
      <w:del w:id="81" w:author="Diaz,Renata M" w:date="2021-12-28T10:54:00Z">
        <w:r w:rsidDel="003D5718">
          <w:delText xml:space="preserve">transitioned </w:delText>
        </w:r>
      </w:del>
      <w:ins w:id="82" w:author="Diaz,Renata M" w:date="2021-12-28T10:54:00Z">
        <w:r w:rsidR="003D5718">
          <w:t xml:space="preserve">transition </w:t>
        </w:r>
      </w:ins>
      <w:r>
        <w:t>from desert grassland to scrub, driving a shift in baseline rodent community composition away from kangaroo rats and favoring other, smaller, granivores (</w:t>
      </w:r>
      <w:ins w:id="83" w:author="Diaz,Renata M" w:date="2022-01-03T13:16:00Z">
        <w:r w:rsidR="00D10F84">
          <w:t xml:space="preserve">Brown et al. 1997; </w:t>
        </w:r>
      </w:ins>
      <w:r>
        <w:t xml:space="preserve">Ernest et al. 2008). By making comparisons across these time periods, we explored how </w:t>
      </w:r>
      <w:del w:id="84" w:author="Diaz,Renata M" w:date="2022-01-04T14:01:00Z">
        <w:r w:rsidDel="00145F06">
          <w:delText xml:space="preserve">changes </w:delText>
        </w:r>
      </w:del>
      <w:ins w:id="85" w:author="Diaz,Renata M" w:date="2022-01-04T14:01:00Z">
        <w:r w:rsidR="00145F06">
          <w:t xml:space="preserve">shifts </w:t>
        </w:r>
      </w:ins>
      <w:r>
        <w:t>in community composition</w:t>
      </w:r>
      <w:del w:id="86" w:author="Diaz,Renata M" w:date="2022-01-24T14:49:00Z">
        <w:r w:rsidDel="00D4397E">
          <w:delText>,</w:delText>
        </w:r>
      </w:del>
      <w:r>
        <w:t xml:space="preserve"> and functional overlap among the same </w:t>
      </w:r>
      <w:del w:id="87" w:author="Diaz,Renata M" w:date="2022-01-04T14:00:00Z">
        <w:r w:rsidDel="00145F06">
          <w:delText xml:space="preserve">set of </w:delText>
        </w:r>
      </w:del>
      <w:r>
        <w:t>species</w:t>
      </w:r>
      <w:ins w:id="88" w:author="Diaz,Renata M" w:date="2022-01-24T14:49:00Z">
        <w:r w:rsidR="00D4397E">
          <w:t xml:space="preserve"> </w:t>
        </w:r>
      </w:ins>
      <w:del w:id="89" w:author="Diaz,Renata M" w:date="2022-01-24T14:49:00Z">
        <w:r w:rsidDel="00D4397E">
          <w:delText xml:space="preserve">, </w:delText>
        </w:r>
      </w:del>
      <w:r>
        <w:t xml:space="preserve">have contributed to </w:t>
      </w:r>
      <w:ins w:id="90" w:author="Diaz,Renata M" w:date="2022-01-04T14:00:00Z">
        <w:r w:rsidR="001D58AF">
          <w:t xml:space="preserve">long-term </w:t>
        </w:r>
      </w:ins>
      <w:r>
        <w:t xml:space="preserve">changes in </w:t>
      </w:r>
      <w:del w:id="91" w:author="Diaz,Renata M" w:date="2022-01-04T14:00:00Z">
        <w:r w:rsidDel="001D58AF">
          <w:delText xml:space="preserve">how </w:delText>
        </w:r>
      </w:del>
      <w:ins w:id="92" w:author="Diaz,Renata M" w:date="2022-01-04T14:00:00Z">
        <w:r w:rsidR="001D58AF">
          <w:t xml:space="preserve">the effect of </w:t>
        </w:r>
      </w:ins>
      <w:r>
        <w:t xml:space="preserve">species loss </w:t>
      </w:r>
      <w:del w:id="93" w:author="Diaz,Renata M" w:date="2022-01-04T14:00:00Z">
        <w:r w:rsidDel="001D58AF">
          <w:delText>has impacted</w:delText>
        </w:r>
      </w:del>
      <w:ins w:id="94" w:author="Diaz,Renata M" w:date="2022-01-04T14:00:00Z">
        <w:r w:rsidR="001D58AF">
          <w:t>on</w:t>
        </w:r>
      </w:ins>
      <w:r>
        <w:t xml:space="preserve"> </w:t>
      </w:r>
      <w:ins w:id="95" w:author="Diaz,Renata M" w:date="2022-01-04T14:00:00Z">
        <w:r w:rsidR="001D58AF">
          <w:t>community function</w:t>
        </w:r>
      </w:ins>
      <w:del w:id="96" w:author="Diaz,Renata M" w:date="2022-01-04T14:00:00Z">
        <w:r w:rsidDel="001D58AF">
          <w:rPr>
            <w:i/>
          </w:rPr>
          <w:delText xml:space="preserve">Etot </w:delText>
        </w:r>
      </w:del>
      <w:ins w:id="97" w:author="Diaz,Renata M" w:date="2022-01-04T14:00:00Z">
        <w:r w:rsidR="001D58AF">
          <w:rPr>
            <w:i/>
          </w:rPr>
          <w:t>.</w:t>
        </w:r>
      </w:ins>
      <w:del w:id="98" w:author="Diaz,Renata M" w:date="2022-01-04T14:00:00Z">
        <w:r w:rsidDel="001D58AF">
          <w:delText>over time</w:delText>
        </w:r>
        <w:r w:rsidDel="001D58AF">
          <w:rPr>
            <w:i/>
          </w:rPr>
          <w:delText xml:space="preserve">. </w:delText>
        </w:r>
      </w:del>
    </w:p>
    <w:p w14:paraId="00000012" w14:textId="77777777" w:rsidR="0014228D" w:rsidRDefault="004D2FE6">
      <w:pPr>
        <w:pStyle w:val="Heading1"/>
      </w:pPr>
      <w:r>
        <w:t>Methods</w:t>
      </w:r>
    </w:p>
    <w:p w14:paraId="00000013" w14:textId="127DCE67" w:rsidR="0014228D" w:rsidDel="00D86814" w:rsidRDefault="004D2FE6">
      <w:pPr>
        <w:pStyle w:val="Heading2"/>
        <w:rPr>
          <w:moveFrom w:id="99" w:author="Diaz,Renata M" w:date="2021-12-28T10:55:00Z"/>
          <w:i w:val="0"/>
        </w:rPr>
      </w:pPr>
      <w:moveFromRangeStart w:id="100" w:author="Diaz,Renata M" w:date="2021-12-28T10:55:00Z" w:name="move91581321"/>
      <w:moveFrom w:id="101" w:author="Diaz,Renata M" w:date="2021-12-28T10:55:00Z">
        <w:r w:rsidDel="00D86814">
          <w:rPr>
            <w:i w:val="0"/>
          </w:rPr>
          <w:t xml:space="preserve">All analyses were conducted in R version 4.0.3 (R Core Team 2020). </w:t>
        </w:r>
        <w:r w:rsidR="0062083A" w:rsidDel="00D86814">
          <w:rPr>
            <w:i w:val="0"/>
          </w:rPr>
          <w:t>Data</w:t>
        </w:r>
        <w:r w:rsidDel="00D86814">
          <w:rPr>
            <w:i w:val="0"/>
          </w:rPr>
          <w:t xml:space="preserve"> and </w:t>
        </w:r>
        <w:r w:rsidR="0062083A" w:rsidDel="00D86814">
          <w:rPr>
            <w:i w:val="0"/>
          </w:rPr>
          <w:t xml:space="preserve">code </w:t>
        </w:r>
        <w:r w:rsidDel="00D86814">
          <w:rPr>
            <w:i w:val="0"/>
          </w:rPr>
          <w:t>are availabl</w:t>
        </w:r>
        <w:r w:rsidRPr="003B678B" w:rsidDel="00D86814">
          <w:rPr>
            <w:i w:val="0"/>
          </w:rPr>
          <w:t xml:space="preserve">e </w:t>
        </w:r>
        <w:r w:rsidR="003B678B" w:rsidRPr="003B678B" w:rsidDel="00D86814">
          <w:rPr>
            <w:i w:val="0"/>
          </w:rPr>
          <w:t xml:space="preserve">at </w:t>
        </w:r>
        <w:r w:rsidR="008B27E0" w:rsidDel="00D86814">
          <w:fldChar w:fldCharType="begin"/>
        </w:r>
        <w:r w:rsidR="008B27E0" w:rsidDel="00D86814">
          <w:instrText xml:space="preserve"> HYPERLINK "https://doi.org/10.5281/zenodo.5544362" </w:instrText>
        </w:r>
        <w:r w:rsidR="008B27E0" w:rsidDel="00D86814">
          <w:fldChar w:fldCharType="separate"/>
        </w:r>
        <w:r w:rsidR="003B678B" w:rsidRPr="003B678B" w:rsidDel="00D86814">
          <w:rPr>
            <w:rStyle w:val="Hyperlink"/>
            <w:i w:val="0"/>
          </w:rPr>
          <w:t>https://doi.org/10.5281/zenodo.5544362</w:t>
        </w:r>
        <w:r w:rsidR="008B27E0" w:rsidDel="00D86814">
          <w:rPr>
            <w:rStyle w:val="Hyperlink"/>
          </w:rPr>
          <w:fldChar w:fldCharType="end"/>
        </w:r>
        <w:r w:rsidR="003B678B" w:rsidRPr="003B678B" w:rsidDel="00D86814">
          <w:rPr>
            <w:i w:val="0"/>
          </w:rPr>
          <w:t xml:space="preserve"> and </w:t>
        </w:r>
        <w:r w:rsidR="008B27E0" w:rsidDel="00D86814">
          <w:fldChar w:fldCharType="begin"/>
        </w:r>
        <w:r w:rsidR="008B27E0" w:rsidDel="00D86814">
          <w:instrText xml:space="preserve"> HYPERLINK "https://doi.org/10.5281/zenodo.5539881" </w:instrText>
        </w:r>
        <w:r w:rsidR="008B27E0" w:rsidDel="00D86814">
          <w:fldChar w:fldCharType="separate"/>
        </w:r>
        <w:r w:rsidR="003B678B" w:rsidRPr="003B678B" w:rsidDel="00D86814">
          <w:rPr>
            <w:rStyle w:val="Hyperlink"/>
            <w:i w:val="0"/>
          </w:rPr>
          <w:t>https://doi.org/10.5281/zenodo.5539881</w:t>
        </w:r>
        <w:r w:rsidR="008B27E0" w:rsidDel="00D86814">
          <w:rPr>
            <w:rStyle w:val="Hyperlink"/>
          </w:rPr>
          <w:fldChar w:fldCharType="end"/>
        </w:r>
        <w:r w:rsidR="003B678B" w:rsidDel="00D86814">
          <w:rPr>
            <w:i w:val="0"/>
          </w:rPr>
          <w:t>.</w:t>
        </w:r>
      </w:moveFrom>
    </w:p>
    <w:moveFromRangeEnd w:id="100"/>
    <w:p w14:paraId="00000014" w14:textId="77777777" w:rsidR="0014228D" w:rsidRDefault="004D2FE6">
      <w:pPr>
        <w:pStyle w:val="Heading2"/>
        <w:rPr>
          <w:i w:val="0"/>
        </w:rPr>
      </w:pPr>
      <w:r>
        <w:t>The Portal Project</w:t>
      </w:r>
    </w:p>
    <w:p w14:paraId="00000015" w14:textId="24378400" w:rsidR="0014228D" w:rsidRDefault="004D2FE6">
      <w:pPr>
        <w:ind w:firstLine="720"/>
      </w:pPr>
      <w:r>
        <w:t>The Portal Project consists of a set of 24 fenced experimental plots located approximately 7 miles east of Portal, AZ, USA, on unceded land of the Chiricahua Apache. Beginning in 1977, kangaroo rats (</w:t>
      </w:r>
      <w:r>
        <w:rPr>
          <w:i/>
        </w:rPr>
        <w:t xml:space="preserve">Dipodomys spectabilis, D. merriami, </w:t>
      </w:r>
      <w:r>
        <w:t xml:space="preserve">and </w:t>
      </w:r>
      <w:r>
        <w:rPr>
          <w:i/>
        </w:rPr>
        <w:t>D. ordii</w:t>
      </w:r>
      <w:r>
        <w:t xml:space="preserve">) have been experimentally excluded from a subset of these plots (exclosures), while all other rodents are allowed access through small holes cut in the plot fencing. Control plots, with larger holes, are accessible to all rodents, including kangaroo rats. Rodents on all plots are censused </w:t>
      </w:r>
      <w:ins w:id="102" w:author="Diaz,Renata M" w:date="2022-01-03T17:01:00Z">
        <w:r w:rsidR="00930CE8">
          <w:t xml:space="preserve">via </w:t>
        </w:r>
      </w:ins>
      <w:r>
        <w:t>monthly</w:t>
      </w:r>
      <w:ins w:id="103" w:author="Diaz,Renata M" w:date="2022-01-04T17:49:00Z">
        <w:r w:rsidR="00956A82">
          <w:t xml:space="preserve"> bouts of</w:t>
        </w:r>
      </w:ins>
      <w:ins w:id="104" w:author="Diaz,Renata M" w:date="2022-01-03T17:01:00Z">
        <w:r w:rsidR="00930CE8">
          <w:t xml:space="preserve"> live-trapping</w:t>
        </w:r>
      </w:ins>
      <w:ins w:id="105" w:author="Ernest, Morgan" w:date="2022-01-19T12:34:00Z">
        <w:r w:rsidR="000A7EBD">
          <w:t>.</w:t>
        </w:r>
      </w:ins>
      <w:ins w:id="106" w:author="Diaz,Renata M" w:date="2022-01-03T17:01:00Z">
        <w:del w:id="107" w:author="Ernest, Morgan" w:date="2022-01-19T12:34:00Z">
          <w:r w:rsidR="00930CE8" w:rsidDel="000A7EBD">
            <w:delText xml:space="preserve">, and </w:delText>
          </w:r>
        </w:del>
      </w:ins>
      <w:ins w:id="108" w:author="Ernest, Morgan" w:date="2022-01-19T12:34:00Z">
        <w:r w:rsidR="000A7EBD">
          <w:t>E</w:t>
        </w:r>
      </w:ins>
      <w:ins w:id="109" w:author="Diaz,Renata M" w:date="2022-01-03T17:01:00Z">
        <w:del w:id="110" w:author="Ernest, Morgan" w:date="2022-01-19T12:34:00Z">
          <w:r w:rsidR="00930CE8" w:rsidDel="000A7EBD">
            <w:delText>e</w:delText>
          </w:r>
        </w:del>
        <w:r w:rsidR="00930CE8">
          <w:t>ach individual captured is identified to species and weighed</w:t>
        </w:r>
      </w:ins>
      <w:r>
        <w:t xml:space="preserve">. For additional details on the site and methodology of the Portal Project, see Ernest et al. (2019). </w:t>
      </w:r>
    </w:p>
    <w:p w14:paraId="00000016" w14:textId="77777777" w:rsidR="0014228D" w:rsidRDefault="004D2FE6">
      <w:pPr>
        <w:pStyle w:val="Heading2"/>
      </w:pPr>
      <w:r>
        <w:t>Data</w:t>
      </w:r>
    </w:p>
    <w:p w14:paraId="00000017" w14:textId="127DBC5A" w:rsidR="0014228D" w:rsidRDefault="004D2FE6">
      <w:pPr>
        <w:ind w:firstLine="720"/>
      </w:pPr>
      <w:r>
        <w:t>We use</w:t>
      </w:r>
      <w:ins w:id="111" w:author="Diaz,Renata M" w:date="2021-12-28T11:06:00Z">
        <w:r w:rsidR="00FE1535">
          <w:t>d</w:t>
        </w:r>
      </w:ins>
      <w:r>
        <w:t xml:space="preserve"> data </w:t>
      </w:r>
      <w:ins w:id="112" w:author="Diaz,Renata M" w:date="2022-01-03T17:02:00Z">
        <w:r w:rsidR="00C11F24">
          <w:t xml:space="preserve">for control and exclosure plots </w:t>
        </w:r>
      </w:ins>
      <w:del w:id="113" w:author="Diaz,Renata M" w:date="2022-01-03T17:02:00Z">
        <w:r w:rsidDel="00C11F24">
          <w:delText xml:space="preserve">for 4 control and 5 exclosure plots </w:delText>
        </w:r>
      </w:del>
      <w:r>
        <w:t xml:space="preserve">from February 1988 until January 2020. The experimental treatments for some plots have changed over time, and we used the subset of plots that have had the same treatments for the longest period of time (Ernest et al. 2019). </w:t>
      </w:r>
      <w:ins w:id="114" w:author="Diaz,Renata M" w:date="2022-01-03T17:02:00Z">
        <w:r w:rsidR="00826522">
          <w:t>Four con</w:t>
        </w:r>
      </w:ins>
      <w:ins w:id="115" w:author="Diaz,Renata M" w:date="2022-01-03T17:03:00Z">
        <w:r w:rsidR="00826522">
          <w:t xml:space="preserve">trol plots, and five exclosure plots, met these </w:t>
        </w:r>
      </w:ins>
      <w:ins w:id="116" w:author="Diaz,Renata M" w:date="2022-01-24T14:57:00Z">
        <w:r w:rsidR="007D3ED0">
          <w:t>criteria</w:t>
        </w:r>
      </w:ins>
      <w:ins w:id="117" w:author="Diaz,Renata M" w:date="2022-01-03T17:03:00Z">
        <w:r w:rsidR="00826522">
          <w:t>. In ord</w:t>
        </w:r>
      </w:ins>
      <w:ins w:id="118" w:author="Diaz,Renata M" w:date="2022-01-03T17:04:00Z">
        <w:r w:rsidR="00826522">
          <w:t>er to achieve a balanced sample, we randomly selected four exclosure plots for analysis.</w:t>
        </w:r>
      </w:ins>
      <w:ins w:id="119" w:author="Diaz,Renata M" w:date="2022-01-03T17:02:00Z">
        <w:r w:rsidR="00C11F24">
          <w:t xml:space="preserve"> </w:t>
        </w:r>
      </w:ins>
      <w:r>
        <w:t xml:space="preserve">We </w:t>
      </w:r>
      <w:del w:id="120" w:author="Ernest, Morgan" w:date="2022-01-19T12:35:00Z">
        <w:r w:rsidDel="000A7EBD">
          <w:delText xml:space="preserve">broke </w:delText>
        </w:r>
      </w:del>
      <w:ins w:id="121" w:author="Ernest, Morgan" w:date="2022-01-19T12:35:00Z">
        <w:r w:rsidR="000A7EBD">
          <w:t xml:space="preserve">divided </w:t>
        </w:r>
      </w:ins>
      <w:del w:id="122" w:author="Diaz,Renata M" w:date="2022-01-03T17:04:00Z">
        <w:r w:rsidDel="00826522">
          <w:delText xml:space="preserve">this </w:delText>
        </w:r>
      </w:del>
      <w:ins w:id="123" w:author="Diaz,Renata M" w:date="2022-01-03T17:04:00Z">
        <w:r w:rsidR="00826522">
          <w:t xml:space="preserve">the </w:t>
        </w:r>
      </w:ins>
      <w:r>
        <w:t xml:space="preserve">timeseries into three time periods </w:t>
      </w:r>
      <w:del w:id="124" w:author="Diaz,Renata M" w:date="2021-12-28T10:57:00Z">
        <w:r w:rsidDel="00332C1F">
          <w:delText xml:space="preserve">corresponding </w:delText>
        </w:r>
      </w:del>
      <w:ins w:id="125" w:author="Diaz,Renata M" w:date="2021-12-28T10:58:00Z">
        <w:r w:rsidR="00332C1F">
          <w:t xml:space="preserve">defined by major transitions in the rodent community surrounding the establishment </w:t>
        </w:r>
      </w:ins>
      <w:ins w:id="126" w:author="Diaz,Renata M" w:date="2022-01-07T09:07:00Z">
        <w:r w:rsidR="005B2720">
          <w:t xml:space="preserve">and decline of </w:t>
        </w:r>
        <w:r w:rsidR="005B2720">
          <w:rPr>
            <w:i/>
          </w:rPr>
          <w:t>C. baileyi</w:t>
        </w:r>
      </w:ins>
      <w:ins w:id="127" w:author="Diaz,Renata M" w:date="2021-12-28T10:59:00Z">
        <w:r w:rsidR="00332C1F">
          <w:rPr>
            <w:iCs/>
          </w:rPr>
          <w:t xml:space="preserve"> (Ernest and Brown 2001; Christensen et al. 2018). </w:t>
        </w:r>
      </w:ins>
      <w:ins w:id="128" w:author="Ernest, Morgan" w:date="2022-01-19T12:35:00Z">
        <w:r w:rsidR="000A7EBD">
          <w:rPr>
            <w:iCs/>
          </w:rPr>
          <w:t xml:space="preserve">The first time period </w:t>
        </w:r>
        <w:r w:rsidR="000A7EBD">
          <w:rPr>
            <w:iCs/>
          </w:rPr>
          <w:lastRenderedPageBreak/>
          <w:t>(</w:t>
        </w:r>
      </w:ins>
      <w:ins w:id="129" w:author="Diaz,Renata M" w:date="2021-12-28T10:59:00Z">
        <w:del w:id="130" w:author="Ernest, Morgan" w:date="2022-01-19T12:35:00Z">
          <w:r w:rsidR="00332C1F" w:rsidDel="000A7EBD">
            <w:rPr>
              <w:iCs/>
            </w:rPr>
            <w:delText xml:space="preserve">We defined the </w:delText>
          </w:r>
        </w:del>
      </w:ins>
      <w:ins w:id="131" w:author="Diaz,Renata M" w:date="2021-12-28T11:06:00Z">
        <w:del w:id="132" w:author="Ernest, Morgan" w:date="2022-01-19T12:35:00Z">
          <w:r w:rsidR="0070428A" w:rsidDel="000A7EBD">
            <w:rPr>
              <w:iCs/>
            </w:rPr>
            <w:delText>first</w:delText>
          </w:r>
        </w:del>
      </w:ins>
      <w:ins w:id="133" w:author="Diaz,Renata M" w:date="2021-12-28T11:00:00Z">
        <w:del w:id="134" w:author="Ernest, Morgan" w:date="2022-01-19T12:35:00Z">
          <w:r w:rsidR="00332C1F" w:rsidDel="000A7EBD">
            <w:rPr>
              <w:iCs/>
            </w:rPr>
            <w:delText xml:space="preserve"> time period as from</w:delText>
          </w:r>
        </w:del>
      </w:ins>
      <w:ins w:id="135" w:author="Diaz,Renata M" w:date="2021-12-28T10:58:00Z">
        <w:del w:id="136" w:author="Ernest, Morgan" w:date="2022-01-19T12:35:00Z">
          <w:r w:rsidR="00332C1F" w:rsidDel="000A7EBD">
            <w:rPr>
              <w:iCs/>
            </w:rPr>
            <w:delText xml:space="preserve"> </w:delText>
          </w:r>
        </w:del>
      </w:ins>
      <w:del w:id="137" w:author="Ernest, Morgan" w:date="2022-01-19T12:35:00Z">
        <w:r w:rsidDel="000A7EBD">
          <w:delText>to</w:delText>
        </w:r>
        <w:r w:rsidR="001F362C" w:rsidDel="000A7EBD">
          <w:delText xml:space="preserve"> previously-documented</w:delText>
        </w:r>
        <w:r w:rsidDel="000A7EBD">
          <w:delText xml:space="preserve"> major transitions in the rodent </w:delText>
        </w:r>
        <w:r w:rsidR="001F362C" w:rsidDel="000A7EBD">
          <w:delText>community</w:delText>
        </w:r>
        <w:r w:rsidDel="000A7EBD">
          <w:delText xml:space="preserve">: </w:delText>
        </w:r>
        <w:r w:rsidR="00C547F3" w:rsidDel="000A7EBD">
          <w:delText>1</w:delText>
        </w:r>
        <w:r w:rsidDel="000A7EBD">
          <w:delText xml:space="preserve">) </w:delText>
        </w:r>
      </w:del>
      <w:r>
        <w:t>February 1988</w:t>
      </w:r>
      <w:ins w:id="138" w:author="Diaz,Renata M" w:date="2022-01-24T15:06:00Z">
        <w:r w:rsidR="00E72A96">
          <w:t>-</w:t>
        </w:r>
      </w:ins>
      <w:del w:id="139" w:author="Diaz,Renata M" w:date="2022-01-24T15:06:00Z">
        <w:r w:rsidDel="00E72A96">
          <w:delText xml:space="preserve"> to </w:delText>
        </w:r>
      </w:del>
      <w:r>
        <w:t>June 1997</w:t>
      </w:r>
      <w:ins w:id="140" w:author="Ernest, Morgan" w:date="2022-01-19T12:35:00Z">
        <w:r w:rsidR="000A7EBD">
          <w:t>)</w:t>
        </w:r>
      </w:ins>
      <w:ins w:id="141" w:author="Diaz,Renata M" w:date="2022-01-24T14:58:00Z">
        <w:r w:rsidR="007D3ED0">
          <w:t xml:space="preserve"> precedes </w:t>
        </w:r>
        <w:r w:rsidR="007D3ED0">
          <w:rPr>
            <w:i/>
            <w:iCs/>
          </w:rPr>
          <w:t>C. baileyi</w:t>
        </w:r>
        <w:r w:rsidR="007D3ED0">
          <w:t>’s establishment at site</w:t>
        </w:r>
      </w:ins>
      <w:ins w:id="142" w:author="Diaz,Renata M" w:date="2022-01-24T14:59:00Z">
        <w:r w:rsidR="007D3ED0">
          <w:t xml:space="preserve">. We defined </w:t>
        </w:r>
        <w:r w:rsidR="007D3ED0">
          <w:rPr>
            <w:i/>
            <w:iCs/>
          </w:rPr>
          <w:t>C. baileyi</w:t>
        </w:r>
        <w:r w:rsidR="007D3ED0">
          <w:t xml:space="preserve">’s establishment </w:t>
        </w:r>
      </w:ins>
      <w:ins w:id="143" w:author="Diaz,Renata M" w:date="2022-01-24T15:39:00Z">
        <w:r w:rsidR="0008184A">
          <w:t xml:space="preserve">date </w:t>
        </w:r>
      </w:ins>
      <w:ins w:id="144" w:author="Diaz,Renata M" w:date="2022-01-24T14:59:00Z">
        <w:r w:rsidR="007D3ED0">
          <w:t xml:space="preserve">as </w:t>
        </w:r>
      </w:ins>
      <w:ins w:id="145" w:author="Ernest, Morgan" w:date="2022-01-19T12:36:00Z">
        <w:del w:id="146" w:author="Diaz,Renata M" w:date="2022-01-24T14:58:00Z">
          <w:r w:rsidR="000A7EBD" w:rsidDel="007D3ED0">
            <w:delText>,</w:delText>
          </w:r>
        </w:del>
        <w:del w:id="147" w:author="Diaz,Renata M" w:date="2022-01-24T14:59:00Z">
          <w:r w:rsidR="000A7EBD" w:rsidDel="007D3ED0">
            <w:delText xml:space="preserve"> </w:delText>
          </w:r>
        </w:del>
        <w:del w:id="148" w:author="Diaz,Renata M" w:date="2022-01-24T14:58:00Z">
          <w:r w:rsidR="00873671" w:rsidDel="007D3ED0">
            <w:delText>was predominately a pre-C.baileyi timespan</w:delText>
          </w:r>
        </w:del>
      </w:ins>
      <w:ins w:id="149" w:author="Ernest, Morgan" w:date="2022-01-19T12:37:00Z">
        <w:del w:id="150" w:author="Diaz,Renata M" w:date="2022-01-24T14:58:00Z">
          <w:r w:rsidR="00873671" w:rsidDel="007D3ED0">
            <w:delText xml:space="preserve"> with tis</w:delText>
          </w:r>
        </w:del>
        <w:del w:id="151" w:author="Diaz,Renata M" w:date="2022-01-24T14:59:00Z">
          <w:r w:rsidR="00873671" w:rsidDel="007D3ED0">
            <w:delText xml:space="preserve"> end date set by </w:delText>
          </w:r>
        </w:del>
      </w:ins>
      <w:ins w:id="152" w:author="Diaz,Renata M" w:date="2021-12-28T11:00:00Z">
        <w:r w:rsidR="00332C1F">
          <w:t xml:space="preserve">the first census period in which </w:t>
        </w:r>
        <w:r w:rsidR="00332C1F">
          <w:rPr>
            <w:i/>
          </w:rPr>
          <w:t xml:space="preserve">C. baileyi </w:t>
        </w:r>
        <w:r w:rsidR="00332C1F">
          <w:rPr>
            <w:iCs/>
          </w:rPr>
          <w:t xml:space="preserve">was captured on all exclosure plots </w:t>
        </w:r>
      </w:ins>
      <w:ins w:id="153" w:author="Diaz,Renata M" w:date="2022-01-03T13:44:00Z">
        <w:r w:rsidR="00417387">
          <w:rPr>
            <w:iCs/>
          </w:rPr>
          <w:t>(</w:t>
        </w:r>
      </w:ins>
      <w:ins w:id="154" w:author="Diaz,Renata M" w:date="2022-01-24T15:39:00Z">
        <w:r w:rsidR="00815A6B">
          <w:rPr>
            <w:iCs/>
          </w:rPr>
          <w:t>following</w:t>
        </w:r>
      </w:ins>
      <w:ins w:id="155" w:author="Diaz,Renata M" w:date="2022-01-03T13:44:00Z">
        <w:r w:rsidR="00417387">
          <w:rPr>
            <w:iCs/>
          </w:rPr>
          <w:t xml:space="preserve"> Bledsoe and Ernest, 2019)</w:t>
        </w:r>
      </w:ins>
      <w:ins w:id="156" w:author="Diaz,Renata M" w:date="2021-12-28T11:00:00Z">
        <w:r w:rsidR="00332C1F">
          <w:rPr>
            <w:iCs/>
          </w:rPr>
          <w:t xml:space="preserve">. </w:t>
        </w:r>
      </w:ins>
      <w:ins w:id="157" w:author="Diaz,Renata M" w:date="2022-01-24T14:59:00Z">
        <w:r w:rsidR="007D3ED0">
          <w:rPr>
            <w:iCs/>
          </w:rPr>
          <w:t>During t</w:t>
        </w:r>
      </w:ins>
      <w:ins w:id="158" w:author="Diaz,Renata M" w:date="2021-12-28T11:01:00Z">
        <w:r w:rsidR="00332C1F">
          <w:rPr>
            <w:iCs/>
          </w:rPr>
          <w:t>he second time period</w:t>
        </w:r>
      </w:ins>
      <w:ins w:id="159" w:author="Ernest, Morgan" w:date="2022-01-19T12:37:00Z">
        <w:r w:rsidR="00873671">
          <w:rPr>
            <w:iCs/>
          </w:rPr>
          <w:t xml:space="preserve"> (</w:t>
        </w:r>
      </w:ins>
      <w:ins w:id="160" w:author="Diaz,Renata M" w:date="2021-12-28T11:01:00Z">
        <w:del w:id="161" w:author="Ernest, Morgan" w:date="2022-01-19T12:37:00Z">
          <w:r w:rsidR="00332C1F" w:rsidDel="00873671">
            <w:rPr>
              <w:iCs/>
            </w:rPr>
            <w:delText xml:space="preserve"> spans from </w:delText>
          </w:r>
        </w:del>
        <w:r w:rsidR="00332C1F">
          <w:rPr>
            <w:iCs/>
          </w:rPr>
          <w:t>July 1997</w:t>
        </w:r>
      </w:ins>
      <w:ins w:id="162" w:author="Diaz,Renata M" w:date="2022-01-24T15:06:00Z">
        <w:r w:rsidR="00E72A96">
          <w:rPr>
            <w:iCs/>
          </w:rPr>
          <w:t>-</w:t>
        </w:r>
      </w:ins>
      <w:ins w:id="163" w:author="Diaz,Renata M" w:date="2021-12-28T11:01:00Z">
        <w:r w:rsidR="00332C1F">
          <w:rPr>
            <w:iCs/>
          </w:rPr>
          <w:t>January 2010</w:t>
        </w:r>
      </w:ins>
      <w:ins w:id="164" w:author="Diaz,Renata M" w:date="2022-01-24T15:00:00Z">
        <w:r w:rsidR="007D3ED0">
          <w:rPr>
            <w:iCs/>
          </w:rPr>
          <w:t>),</w:t>
        </w:r>
      </w:ins>
      <w:ins w:id="165" w:author="Ernest, Morgan" w:date="2022-01-19T12:37:00Z">
        <w:del w:id="166" w:author="Diaz,Renata M" w:date="2022-01-24T15:00:00Z">
          <w:r w:rsidR="00873671" w:rsidDel="007D3ED0">
            <w:rPr>
              <w:iCs/>
            </w:rPr>
            <w:delText xml:space="preserve">) </w:delText>
          </w:r>
        </w:del>
      </w:ins>
      <w:ins w:id="167" w:author="Ernest, Morgan" w:date="2022-01-19T12:38:00Z">
        <w:del w:id="168" w:author="Diaz,Renata M" w:date="2022-01-24T15:00:00Z">
          <w:r w:rsidR="00873671" w:rsidDel="007D3ED0">
            <w:rPr>
              <w:iCs/>
            </w:rPr>
            <w:delText>represents a period of</w:delText>
          </w:r>
        </w:del>
        <w:r w:rsidR="00873671">
          <w:rPr>
            <w:iCs/>
          </w:rPr>
          <w:t xml:space="preserve"> </w:t>
        </w:r>
        <w:r w:rsidR="00873671" w:rsidRPr="00873671">
          <w:rPr>
            <w:i/>
            <w:rPrChange w:id="169" w:author="Ernest, Morgan" w:date="2022-01-19T12:40:00Z">
              <w:rPr>
                <w:iCs/>
              </w:rPr>
            </w:rPrChange>
          </w:rPr>
          <w:t>C. baileyi</w:t>
        </w:r>
      </w:ins>
      <w:ins w:id="170" w:author="Diaz,Renata M" w:date="2022-01-24T15:00:00Z">
        <w:r w:rsidR="007D3ED0">
          <w:rPr>
            <w:iCs/>
          </w:rPr>
          <w:t xml:space="preserve"> was abundant on both exclosure and control plots</w:t>
        </w:r>
      </w:ins>
      <w:ins w:id="171" w:author="Ernest, Morgan" w:date="2022-01-19T12:38:00Z">
        <w:del w:id="172" w:author="Diaz,Renata M" w:date="2022-01-24T15:00:00Z">
          <w:r w:rsidR="00873671" w:rsidDel="007D3ED0">
            <w:rPr>
              <w:iCs/>
            </w:rPr>
            <w:delText xml:space="preserve"> as an active</w:delText>
          </w:r>
        </w:del>
        <w:del w:id="173" w:author="Diaz,Renata M" w:date="2022-01-24T15:07:00Z">
          <w:r w:rsidR="00873671" w:rsidDel="00205CDA">
            <w:rPr>
              <w:iCs/>
            </w:rPr>
            <w:delText xml:space="preserve"> member of the rodent community</w:delText>
          </w:r>
          <w:r w:rsidR="00873671" w:rsidDel="00C8417F">
            <w:rPr>
              <w:iCs/>
            </w:rPr>
            <w:delText xml:space="preserve">. </w:delText>
          </w:r>
        </w:del>
        <w:del w:id="174" w:author="Diaz,Renata M" w:date="2022-01-24T15:00:00Z">
          <w:r w:rsidR="00873671" w:rsidDel="007D3ED0">
            <w:rPr>
              <w:iCs/>
            </w:rPr>
            <w:delText>The end point for this period</w:delText>
          </w:r>
        </w:del>
      </w:ins>
      <w:ins w:id="175" w:author="Diaz,Renata M" w:date="2022-01-24T15:38:00Z">
        <w:r w:rsidR="00740095">
          <w:rPr>
            <w:iCs/>
          </w:rPr>
          <w:t>. T</w:t>
        </w:r>
      </w:ins>
      <w:ins w:id="176" w:author="Diaz,Renata M" w:date="2022-01-24T15:07:00Z">
        <w:r w:rsidR="00C8417F">
          <w:rPr>
            <w:iCs/>
          </w:rPr>
          <w:t>h</w:t>
        </w:r>
      </w:ins>
      <w:ins w:id="177" w:author="Diaz,Renata M" w:date="2022-01-24T15:00:00Z">
        <w:r w:rsidR="007D3ED0">
          <w:rPr>
            <w:iCs/>
          </w:rPr>
          <w:t>is time period ende</w:t>
        </w:r>
      </w:ins>
      <w:ins w:id="178" w:author="Diaz,Renata M" w:date="2022-01-24T15:01:00Z">
        <w:r w:rsidR="007D3ED0">
          <w:rPr>
            <w:iCs/>
          </w:rPr>
          <w:t xml:space="preserve">d with a reorganization event in which </w:t>
        </w:r>
        <w:r w:rsidR="007D3ED0">
          <w:rPr>
            <w:i/>
          </w:rPr>
          <w:t>C. balieyi</w:t>
        </w:r>
        <w:r w:rsidR="007D3ED0">
          <w:rPr>
            <w:iCs/>
          </w:rPr>
          <w:t xml:space="preserve"> became scarce sitewide. </w:t>
        </w:r>
      </w:ins>
      <w:ins w:id="179" w:author="Diaz,Renata M" w:date="2022-01-24T15:02:00Z">
        <w:r w:rsidR="007D3ED0">
          <w:rPr>
            <w:iCs/>
          </w:rPr>
          <w:t>We</w:t>
        </w:r>
      </w:ins>
      <w:ins w:id="180" w:author="Diaz,Renata M" w:date="2022-01-24T15:04:00Z">
        <w:r w:rsidR="00551947">
          <w:rPr>
            <w:iCs/>
          </w:rPr>
          <w:t xml:space="preserve"> used January 2010,</w:t>
        </w:r>
      </w:ins>
      <w:ins w:id="181" w:author="Diaz,Renata M" w:date="2022-01-24T15:03:00Z">
        <w:r w:rsidR="000D10E5">
          <w:rPr>
            <w:iCs/>
          </w:rPr>
          <w:t xml:space="preserve"> </w:t>
        </w:r>
      </w:ins>
      <w:ins w:id="182" w:author="Ernest, Morgan" w:date="2022-01-19T12:38:00Z">
        <w:del w:id="183" w:author="Diaz,Renata M" w:date="2022-01-24T15:03:00Z">
          <w:r w:rsidR="00873671" w:rsidDel="000D10E5">
            <w:rPr>
              <w:iCs/>
            </w:rPr>
            <w:delText xml:space="preserve"> </w:delText>
          </w:r>
        </w:del>
      </w:ins>
      <w:ins w:id="184" w:author="Diaz,Renata M" w:date="2021-12-28T11:01:00Z">
        <w:del w:id="185" w:author="Ernest, Morgan" w:date="2022-01-19T12:38:00Z">
          <w:r w:rsidR="00332C1F" w:rsidDel="00873671">
            <w:rPr>
              <w:iCs/>
            </w:rPr>
            <w:delText xml:space="preserve">, which </w:delText>
          </w:r>
        </w:del>
        <w:r w:rsidR="00332C1F">
          <w:rPr>
            <w:iCs/>
          </w:rPr>
          <w:t xml:space="preserve">the </w:t>
        </w:r>
      </w:ins>
      <w:ins w:id="186" w:author="Diaz,Renata M" w:date="2021-12-28T11:03:00Z">
        <w:r w:rsidR="0031764E">
          <w:rPr>
            <w:iCs/>
          </w:rPr>
          <w:t xml:space="preserve">midpoint of the 95% credible interval for the </w:t>
        </w:r>
      </w:ins>
      <w:ins w:id="187" w:author="Diaz,Renata M" w:date="2022-01-24T15:08:00Z">
        <w:r w:rsidR="00E45331">
          <w:rPr>
            <w:iCs/>
          </w:rPr>
          <w:t>date</w:t>
        </w:r>
      </w:ins>
      <w:ins w:id="188" w:author="Diaz,Renata M" w:date="2021-12-28T11:03:00Z">
        <w:r w:rsidR="0031764E">
          <w:rPr>
            <w:iCs/>
          </w:rPr>
          <w:t xml:space="preserve"> of</w:t>
        </w:r>
      </w:ins>
      <w:ins w:id="189" w:author="Diaz,Renata M" w:date="2022-01-24T15:02:00Z">
        <w:r w:rsidR="007D3ED0">
          <w:rPr>
            <w:iCs/>
          </w:rPr>
          <w:t xml:space="preserve"> this </w:t>
        </w:r>
      </w:ins>
      <w:del w:id="190" w:author="Diaz,Renata M" w:date="2021-12-28T11:01:00Z">
        <w:r w:rsidR="00C547F3" w:rsidDel="00332C1F">
          <w:delText xml:space="preserve">; </w:delText>
        </w:r>
      </w:del>
      <w:del w:id="191" w:author="Diaz,Renata M" w:date="2021-12-28T11:03:00Z">
        <w:r w:rsidR="00C547F3" w:rsidDel="0031764E">
          <w:delText>2)</w:delText>
        </w:r>
        <w:r w:rsidDel="0031764E">
          <w:delText xml:space="preserve"> July 1997 to January 2010, which spans from the first census period in which </w:delText>
        </w:r>
        <w:r w:rsidDel="0031764E">
          <w:rPr>
            <w:i/>
          </w:rPr>
          <w:delText xml:space="preserve">C. baileyi </w:delText>
        </w:r>
        <w:r w:rsidDel="0031764E">
          <w:delText>was captured on all exclosure plots at the site</w:delText>
        </w:r>
        <w:r w:rsidR="00C547F3" w:rsidDel="0031764E">
          <w:delText xml:space="preserve"> until </w:delText>
        </w:r>
        <w:r w:rsidDel="0031764E">
          <w:delText xml:space="preserve">the most recent </w:delText>
        </w:r>
      </w:del>
      <w:r>
        <w:t>reorganization event</w:t>
      </w:r>
      <w:ins w:id="192" w:author="Diaz,Renata M" w:date="2021-12-28T11:03:00Z">
        <w:r w:rsidR="0031764E">
          <w:t xml:space="preserve"> as estimated in Christensen et al. (2018)</w:t>
        </w:r>
      </w:ins>
      <w:ins w:id="193" w:author="Diaz,Renata M" w:date="2022-01-24T15:04:00Z">
        <w:r w:rsidR="00551947">
          <w:t>, as the end date for this time period</w:t>
        </w:r>
      </w:ins>
      <w:ins w:id="194" w:author="Diaz,Renata M" w:date="2021-12-28T11:03:00Z">
        <w:r w:rsidR="0031764E">
          <w:t>.</w:t>
        </w:r>
      </w:ins>
      <w:ins w:id="195" w:author="Diaz,Renata M" w:date="2021-12-28T11:04:00Z">
        <w:r w:rsidR="0031764E">
          <w:t xml:space="preserve"> </w:t>
        </w:r>
      </w:ins>
      <w:ins w:id="196" w:author="Diaz,Renata M" w:date="2022-01-24T15:02:00Z">
        <w:r w:rsidR="007D3ED0">
          <w:t>The last time period spans from Feburary 2010</w:t>
        </w:r>
      </w:ins>
      <w:ins w:id="197" w:author="Diaz,Renata M" w:date="2022-01-24T15:06:00Z">
        <w:r w:rsidR="002937B9">
          <w:t>-</w:t>
        </w:r>
      </w:ins>
      <w:ins w:id="198" w:author="Diaz,Renata M" w:date="2022-01-24T15:02:00Z">
        <w:r w:rsidR="007D3ED0">
          <w:t>January 2020</w:t>
        </w:r>
      </w:ins>
      <w:ins w:id="199" w:author="Diaz,Renata M" w:date="2022-01-24T15:06:00Z">
        <w:r w:rsidR="002937B9">
          <w:t>.</w:t>
        </w:r>
      </w:ins>
      <w:ins w:id="200" w:author="Diaz,Renata M" w:date="2022-01-24T15:02:00Z">
        <w:r w:rsidR="007D3ED0">
          <w:t xml:space="preserve"> </w:t>
        </w:r>
      </w:ins>
      <w:ins w:id="201" w:author="Ernest, Morgan" w:date="2022-01-19T12:38:00Z">
        <w:del w:id="202" w:author="Diaz,Renata M" w:date="2022-01-24T15:02:00Z">
          <w:r w:rsidR="00873671" w:rsidDel="007D3ED0">
            <w:delText>(</w:delText>
          </w:r>
        </w:del>
      </w:ins>
      <w:del w:id="203" w:author="Diaz,Renata M" w:date="2021-12-28T11:03:00Z">
        <w:r w:rsidR="001F362C" w:rsidDel="0031764E">
          <w:delText xml:space="preserve">; </w:delText>
        </w:r>
        <w:r w:rsidDel="0031764E">
          <w:delText xml:space="preserve">and </w:delText>
        </w:r>
        <w:r w:rsidR="00C547F3" w:rsidDel="0031764E">
          <w:delText>3</w:delText>
        </w:r>
        <w:r w:rsidDel="0031764E">
          <w:delText>) from January 2010 until January 202</w:delText>
        </w:r>
      </w:del>
      <w:del w:id="204" w:author="Diaz,Renata M" w:date="2022-01-24T15:02:00Z">
        <w:r w:rsidDel="007D3ED0">
          <w:delText>0</w:delText>
        </w:r>
      </w:del>
      <w:ins w:id="205" w:author="Ernest, Morgan" w:date="2022-01-19T12:39:00Z">
        <w:del w:id="206" w:author="Diaz,Renata M" w:date="2022-01-24T15:02:00Z">
          <w:r w:rsidR="00873671" w:rsidDel="007D3ED0">
            <w:delText>) reflect a perio</w:delText>
          </w:r>
        </w:del>
      </w:ins>
      <w:ins w:id="207" w:author="Ernest, Morgan" w:date="2022-01-19T12:40:00Z">
        <w:del w:id="208" w:author="Diaz,Renata M" w:date="2022-01-24T15:02:00Z">
          <w:r w:rsidR="00873671" w:rsidDel="007D3ED0">
            <w:delText xml:space="preserve">d of low </w:delText>
          </w:r>
          <w:r w:rsidR="00873671" w:rsidRPr="00873671" w:rsidDel="007D3ED0">
            <w:rPr>
              <w:i/>
              <w:iCs/>
              <w:rPrChange w:id="209" w:author="Ernest, Morgan" w:date="2022-01-19T12:40:00Z">
                <w:rPr/>
              </w:rPrChange>
            </w:rPr>
            <w:delText>C. baileyi</w:delText>
          </w:r>
          <w:r w:rsidR="00873671" w:rsidDel="007D3ED0">
            <w:delText xml:space="preserve"> abundance at the site.</w:delText>
          </w:r>
        </w:del>
      </w:ins>
      <w:del w:id="210" w:author="Diaz,Renata M" w:date="2022-01-04T14:06:00Z">
        <w:r w:rsidDel="000E71C3">
          <w:delText>, when data collection was interrupted by the COVID-19 pandemic</w:delText>
        </w:r>
      </w:del>
      <w:del w:id="211" w:author="Diaz,Renata M" w:date="2021-12-28T11:04:00Z">
        <w:r w:rsidR="001F362C" w:rsidDel="0031764E">
          <w:delText xml:space="preserve"> (Christensen et al. 2018; Bledsoe and Ernest 2019)</w:delText>
        </w:r>
        <w:r w:rsidDel="0031764E">
          <w:delText xml:space="preserve">. </w:delText>
        </w:r>
      </w:del>
      <w:r>
        <w:t xml:space="preserve">For each individual rodent captured, we estimated the individual-level metabolic rate </w:t>
      </w:r>
      <w:del w:id="212" w:author="Diaz,Renata M" w:date="2021-12-28T11:05:00Z">
        <w:r w:rsidDel="00B030A0">
          <w:delText xml:space="preserve">as </w:delText>
        </w:r>
      </w:del>
      <w:ins w:id="213" w:author="Diaz,Renata M" w:date="2021-12-28T11:05:00Z">
        <w:r w:rsidR="00B030A0">
          <w:t xml:space="preserve">using </w:t>
        </w:r>
      </w:ins>
      <w:ins w:id="214" w:author="Diaz,Renata M" w:date="2022-01-03T17:25:00Z">
        <w:r w:rsidR="00230C84">
          <w:t>the</w:t>
        </w:r>
      </w:ins>
      <w:ins w:id="215" w:author="Diaz,Renata M" w:date="2022-01-03T15:07:00Z">
        <w:r w:rsidR="00946B9A">
          <w:t xml:space="preserve"> </w:t>
        </w:r>
      </w:ins>
      <w:ins w:id="216" w:author="Diaz,Renata M" w:date="2021-12-28T11:05:00Z">
        <w:r w:rsidR="00B030A0">
          <w:t>scaling relationship</w:t>
        </w:r>
        <w:r w:rsidR="00E4751F">
          <w:t xml:space="preserve"> between individual body mass and metabolic rate</w:t>
        </w:r>
      </w:ins>
      <w:ins w:id="217" w:author="Diaz,Renata M" w:date="2022-01-26T15:07:00Z">
        <w:r w:rsidR="00855232">
          <w:t xml:space="preserve"> </w:t>
        </w:r>
        <w:r w:rsidR="00855232">
          <w:rPr>
            <w:i/>
            <w:iCs/>
          </w:rPr>
          <w:t>b =</w:t>
        </w:r>
      </w:ins>
      <w:ins w:id="218" w:author="Diaz,Renata M" w:date="2021-12-28T11:05:00Z">
        <w:r w:rsidR="00B030A0">
          <w:t xml:space="preserve"> </w:t>
        </w:r>
      </w:ins>
      <w:r>
        <w:t>5.69 * (</w:t>
      </w:r>
      <w:r>
        <w:rPr>
          <w:i/>
        </w:rPr>
        <w:t>m</w:t>
      </w:r>
      <w:r>
        <w:rPr>
          <w:vertAlign w:val="superscript"/>
        </w:rPr>
        <w:t>0.75</w:t>
      </w:r>
      <w:r>
        <w:t xml:space="preserve">), where </w:t>
      </w:r>
      <w:r>
        <w:rPr>
          <w:i/>
        </w:rPr>
        <w:t xml:space="preserve">m </w:t>
      </w:r>
      <w:r>
        <w:t>is body mass in grams</w:t>
      </w:r>
      <w:ins w:id="219" w:author="Diaz,Renata M" w:date="2022-01-26T15:07:00Z">
        <w:r w:rsidR="00855232">
          <w:t xml:space="preserve"> and </w:t>
        </w:r>
        <w:r w:rsidR="00855232">
          <w:rPr>
            <w:i/>
            <w:iCs/>
          </w:rPr>
          <w:t xml:space="preserve">b </w:t>
        </w:r>
        <w:r w:rsidR="00855232">
          <w:t>is metabolic rate</w:t>
        </w:r>
      </w:ins>
      <w:r>
        <w:t xml:space="preserve"> (</w:t>
      </w:r>
      <w:ins w:id="220" w:author="Diaz,Renata M" w:date="2022-01-07T09:08:00Z">
        <w:r w:rsidR="006C5B0A">
          <w:t xml:space="preserve">for details, see </w:t>
        </w:r>
      </w:ins>
      <w:r>
        <w:t>White et al. 2004). We calculated treatment and species-level energy use as the sum of the appropriate individuals’ metabolic rates</w:t>
      </w:r>
      <w:ins w:id="221" w:author="Diaz,Renata M" w:date="2022-01-03T15:49:00Z">
        <w:r w:rsidR="00CA0330">
          <w:t xml:space="preserve">, and total biomass as the sum of </w:t>
        </w:r>
      </w:ins>
      <w:ins w:id="222" w:author="Diaz,Renata M" w:date="2022-01-04T14:05:00Z">
        <w:r w:rsidR="00532E53">
          <w:t xml:space="preserve">individuals’ </w:t>
        </w:r>
      </w:ins>
      <w:ins w:id="223" w:author="Diaz,Renata M" w:date="2022-01-03T15:49:00Z">
        <w:r w:rsidR="00CA0330">
          <w:t>body mass measurements</w:t>
        </w:r>
      </w:ins>
      <w:r>
        <w:t xml:space="preserve">. </w:t>
      </w:r>
      <w:del w:id="224" w:author="Diaz,Renata M" w:date="2022-01-24T14:51:00Z">
        <w:r w:rsidDel="00D4397E">
          <w:delText xml:space="preserve">All data were accessed using the R package </w:delText>
        </w:r>
        <w:r w:rsidDel="00D4397E">
          <w:rPr>
            <w:i/>
          </w:rPr>
          <w:delText xml:space="preserve">portalr </w:delText>
        </w:r>
        <w:r w:rsidDel="00D4397E">
          <w:delText>(Christensen et al. 2019).</w:delText>
        </w:r>
      </w:del>
    </w:p>
    <w:p w14:paraId="00000018" w14:textId="0040E557" w:rsidR="0014228D" w:rsidRDefault="008D5D38">
      <w:pPr>
        <w:pStyle w:val="Heading2"/>
        <w:rPr>
          <w:i w:val="0"/>
        </w:rPr>
      </w:pPr>
      <w:ins w:id="225" w:author="Diaz,Renata M" w:date="2022-01-26T15:25:00Z">
        <w:r>
          <w:t>Statistical analysis of r</w:t>
        </w:r>
      </w:ins>
      <w:del w:id="226" w:author="Diaz,Renata M" w:date="2022-01-26T15:25:00Z">
        <w:r w:rsidR="004D2FE6" w:rsidDel="008D5D38">
          <w:delText>R</w:delText>
        </w:r>
      </w:del>
      <w:r w:rsidR="004D2FE6">
        <w:t>odent community energy use</w:t>
      </w:r>
      <w:ins w:id="227" w:author="Diaz,Renata M" w:date="2022-01-24T15:40:00Z">
        <w:r w:rsidR="00C748C9">
          <w:t xml:space="preserve"> and biomass</w:t>
        </w:r>
      </w:ins>
    </w:p>
    <w:p w14:paraId="1065ECC3" w14:textId="5BB09E0C" w:rsidR="00D86814" w:rsidRPr="00E66263" w:rsidRDefault="00287B59">
      <w:pPr>
        <w:pBdr>
          <w:top w:val="nil"/>
          <w:left w:val="nil"/>
          <w:bottom w:val="nil"/>
          <w:right w:val="nil"/>
          <w:between w:val="nil"/>
        </w:pBdr>
        <w:ind w:firstLine="720"/>
        <w:rPr>
          <w:moveTo w:id="228" w:author="Diaz,Renata M" w:date="2021-12-28T10:55:00Z"/>
          <w:i/>
          <w:iCs/>
          <w:color w:val="000000"/>
          <w:rPrChange w:id="229" w:author="Diaz,Renata M" w:date="2022-01-04T13:08:00Z">
            <w:rPr>
              <w:moveTo w:id="230" w:author="Diaz,Renata M" w:date="2021-12-28T10:55:00Z"/>
              <w:i w:val="0"/>
            </w:rPr>
          </w:rPrChange>
        </w:rPr>
        <w:pPrChange w:id="231" w:author="Diaz,Renata M" w:date="2022-01-04T13:08:00Z">
          <w:pPr>
            <w:pStyle w:val="Heading2"/>
          </w:pPr>
        </w:pPrChange>
      </w:pPr>
      <w:ins w:id="232" w:author="Diaz,Renata M" w:date="2022-01-24T15:41:00Z">
        <w:r>
          <w:rPr>
            <w:color w:val="000000"/>
          </w:rPr>
          <w:t xml:space="preserve">Here, we describe analyses for </w:t>
        </w:r>
        <w:r w:rsidR="00A116F0">
          <w:rPr>
            <w:color w:val="000000"/>
          </w:rPr>
          <w:t>energy</w:t>
        </w:r>
      </w:ins>
      <w:ins w:id="233" w:author="Diaz,Renata M" w:date="2022-01-24T15:42:00Z">
        <w:r w:rsidR="00A116F0">
          <w:rPr>
            <w:color w:val="000000"/>
          </w:rPr>
          <w:t xml:space="preserve"> </w:t>
        </w:r>
      </w:ins>
      <w:ins w:id="234" w:author="Diaz,Renata M" w:date="2022-01-24T15:41:00Z">
        <w:r>
          <w:rPr>
            <w:color w:val="000000"/>
          </w:rPr>
          <w:t>use</w:t>
        </w:r>
      </w:ins>
      <w:ins w:id="235" w:author="Diaz,Renata M" w:date="2022-01-24T15:47:00Z">
        <w:r w:rsidR="001A2783">
          <w:rPr>
            <w:color w:val="000000"/>
          </w:rPr>
          <w:t>. F</w:t>
        </w:r>
      </w:ins>
      <w:ins w:id="236" w:author="Diaz,Renata M" w:date="2022-01-24T15:41:00Z">
        <w:r>
          <w:rPr>
            <w:color w:val="000000"/>
          </w:rPr>
          <w:t xml:space="preserve">or biomass, we repeated these analyses substituting biomass values for energy use throughout. </w:t>
        </w:r>
      </w:ins>
      <w:r w:rsidR="004D2FE6">
        <w:rPr>
          <w:color w:val="000000"/>
        </w:rPr>
        <w:t>For all variables, we combined data for all plots within a treatment in each monthly census period and calculated treatment-level means. This is necessary to calculate compensation, and we treated other variables in the same way to maintain consistency</w:t>
      </w:r>
      <w:ins w:id="237" w:author="Diaz,Renata M" w:date="2022-01-24T15:51:00Z">
        <w:r w:rsidR="00E53E73">
          <w:rPr>
            <w:color w:val="000000"/>
          </w:rPr>
          <w:t>.</w:t>
        </w:r>
      </w:ins>
      <w:ins w:id="238" w:author="Diaz,Renata M" w:date="2022-01-06T10:48:00Z">
        <w:r w:rsidR="002F1F24">
          <w:rPr>
            <w:color w:val="000000"/>
          </w:rPr>
          <w:t xml:space="preserve"> </w:t>
        </w:r>
      </w:ins>
      <w:ins w:id="239" w:author="Diaz,Renata M" w:date="2022-01-24T15:51:00Z">
        <w:r w:rsidR="00E53E73">
          <w:rPr>
            <w:color w:val="000000"/>
          </w:rPr>
          <w:t>A</w:t>
        </w:r>
      </w:ins>
      <w:ins w:id="240" w:author="Diaz,Renata M" w:date="2022-01-06T10:48:00Z">
        <w:r w:rsidR="002F1F24">
          <w:rPr>
            <w:color w:val="000000"/>
          </w:rPr>
          <w:t xml:space="preserve"> provisional plot-level analysis yielded qualitatively equivalent results (Appendix S</w:t>
        </w:r>
      </w:ins>
      <w:ins w:id="241" w:author="Diaz,Renata M" w:date="2022-01-24T15:51:00Z">
        <w:r w:rsidR="00E53E73">
          <w:rPr>
            <w:color w:val="000000"/>
          </w:rPr>
          <w:t>1</w:t>
        </w:r>
      </w:ins>
      <w:ins w:id="242" w:author="Diaz,Renata M" w:date="2022-01-06T10:48:00Z">
        <w:r w:rsidR="002F1F24">
          <w:rPr>
            <w:color w:val="000000"/>
          </w:rPr>
          <w:t>)</w:t>
        </w:r>
      </w:ins>
      <w:r w:rsidR="004D2FE6">
        <w:rPr>
          <w:color w:val="000000"/>
        </w:rPr>
        <w:t>.</w:t>
      </w:r>
      <w:ins w:id="243" w:author="Diaz,Renata M" w:date="2022-01-06T09:21:00Z">
        <w:r w:rsidR="00FC4DE7">
          <w:rPr>
            <w:color w:val="000000"/>
          </w:rPr>
          <w:t xml:space="preserve"> </w:t>
        </w:r>
      </w:ins>
      <w:del w:id="244" w:author="Diaz,Renata M" w:date="2022-01-06T09:20:00Z">
        <w:r w:rsidR="004D2FE6" w:rsidDel="00E627A0">
          <w:rPr>
            <w:color w:val="000000"/>
          </w:rPr>
          <w:delText xml:space="preserve"> </w:delText>
        </w:r>
      </w:del>
      <w:r w:rsidR="004D2FE6">
        <w:rPr>
          <w:color w:val="000000"/>
        </w:rPr>
        <w:t>To measure the overall impact of kangaroo rat removal on</w:t>
      </w:r>
      <w:del w:id="245" w:author="Diaz,Renata M" w:date="2022-01-04T13:11:00Z">
        <w:r w:rsidR="004D2FE6" w:rsidDel="00922206">
          <w:rPr>
            <w:color w:val="000000"/>
          </w:rPr>
          <w:delText xml:space="preserve"> </w:delText>
        </w:r>
      </w:del>
      <w:ins w:id="246" w:author="Diaz,Renata M" w:date="2022-01-04T13:11:00Z">
        <w:r w:rsidR="00922206">
          <w:rPr>
            <w:i/>
            <w:iCs/>
            <w:color w:val="000000"/>
          </w:rPr>
          <w:t xml:space="preserve"> </w:t>
        </w:r>
      </w:ins>
      <w:r w:rsidR="004D2FE6">
        <w:rPr>
          <w:i/>
          <w:color w:val="000000"/>
        </w:rPr>
        <w:t>Etot</w:t>
      </w:r>
      <w:r w:rsidR="004D2FE6">
        <w:rPr>
          <w:color w:val="000000"/>
        </w:rPr>
        <w:t xml:space="preserve">, we calculated a “total energy ratio” as the ratio of treatment-level </w:t>
      </w:r>
      <w:r w:rsidR="004D2FE6">
        <w:rPr>
          <w:i/>
          <w:color w:val="000000"/>
        </w:rPr>
        <w:t>Etot</w:t>
      </w:r>
      <w:ins w:id="247" w:author="Diaz,Renata M" w:date="2022-01-03T15:51:00Z">
        <w:r w:rsidR="00A001C3">
          <w:rPr>
            <w:i/>
            <w:color w:val="000000"/>
          </w:rPr>
          <w:t xml:space="preserve"> </w:t>
        </w:r>
      </w:ins>
      <w:del w:id="248" w:author="Diaz,Renata M" w:date="2022-01-03T15:56:00Z">
        <w:r w:rsidR="004D2FE6" w:rsidDel="000F3819">
          <w:rPr>
            <w:i/>
            <w:color w:val="000000"/>
          </w:rPr>
          <w:delText xml:space="preserve"> </w:delText>
        </w:r>
      </w:del>
      <w:r w:rsidR="004D2FE6">
        <w:rPr>
          <w:color w:val="000000"/>
        </w:rPr>
        <w:t xml:space="preserve">for kangaroo-rat exclosure plots relative to unmanipulated control plots, i.e. </w:t>
      </w:r>
      <w:r w:rsidR="004D2FE6">
        <w:rPr>
          <w:i/>
          <w:color w:val="000000"/>
        </w:rPr>
        <w:t>Etot</w:t>
      </w:r>
      <w:r w:rsidR="004D2FE6">
        <w:rPr>
          <w:i/>
          <w:color w:val="000000"/>
          <w:vertAlign w:val="subscript"/>
        </w:rPr>
        <w:t>E</w:t>
      </w:r>
      <w:r w:rsidR="004D2FE6">
        <w:rPr>
          <w:i/>
          <w:color w:val="000000"/>
        </w:rPr>
        <w:t>/Etot</w:t>
      </w:r>
      <w:r w:rsidR="004D2FE6">
        <w:rPr>
          <w:i/>
          <w:color w:val="000000"/>
          <w:vertAlign w:val="subscript"/>
        </w:rPr>
        <w:t>C</w:t>
      </w:r>
      <w:r w:rsidR="004D2FE6">
        <w:rPr>
          <w:i/>
          <w:color w:val="000000"/>
        </w:rPr>
        <w:t xml:space="preserve"> </w:t>
      </w:r>
      <w:r w:rsidR="004D2FE6">
        <w:rPr>
          <w:color w:val="000000"/>
        </w:rPr>
        <w:t xml:space="preserve">where </w:t>
      </w:r>
      <w:r w:rsidR="004D2FE6">
        <w:rPr>
          <w:i/>
          <w:color w:val="000000"/>
        </w:rPr>
        <w:t>Etot</w:t>
      </w:r>
      <w:r w:rsidR="004D2FE6">
        <w:rPr>
          <w:i/>
          <w:color w:val="000000"/>
          <w:vertAlign w:val="subscript"/>
        </w:rPr>
        <w:t>E</w:t>
      </w:r>
      <w:r w:rsidR="004D2FE6">
        <w:rPr>
          <w:i/>
          <w:color w:val="000000"/>
        </w:rPr>
        <w:t xml:space="preserve"> </w:t>
      </w:r>
      <w:r w:rsidR="004D2FE6">
        <w:rPr>
          <w:color w:val="000000"/>
        </w:rPr>
        <w:t xml:space="preserve">and </w:t>
      </w:r>
      <w:r w:rsidR="004D2FE6">
        <w:rPr>
          <w:i/>
          <w:color w:val="000000"/>
        </w:rPr>
        <w:t>Etot</w:t>
      </w:r>
      <w:r w:rsidR="004D2FE6">
        <w:rPr>
          <w:i/>
          <w:color w:val="000000"/>
          <w:vertAlign w:val="subscript"/>
        </w:rPr>
        <w:t>C</w:t>
      </w:r>
      <w:r w:rsidR="004D2FE6">
        <w:rPr>
          <w:color w:val="000000"/>
        </w:rPr>
        <w:t xml:space="preserve"> are total energy use on exclosures and controls, respectively (Thibault et al 2010; Bledsoe and Ernest 2019). </w:t>
      </w:r>
      <w:del w:id="249" w:author="Diaz,Renata M" w:date="2022-01-06T10:49:00Z">
        <w:r w:rsidR="004D2FE6" w:rsidDel="00D1651E">
          <w:rPr>
            <w:color w:val="000000"/>
          </w:rPr>
          <w:delText>The total energy</w:delText>
        </w:r>
      </w:del>
      <w:ins w:id="250" w:author="Diaz,Renata M" w:date="2022-01-06T10:49:00Z">
        <w:r w:rsidR="00D1651E">
          <w:rPr>
            <w:color w:val="000000"/>
          </w:rPr>
          <w:t>This</w:t>
        </w:r>
      </w:ins>
      <w:r w:rsidR="004D2FE6">
        <w:rPr>
          <w:color w:val="000000"/>
        </w:rPr>
        <w:t xml:space="preserve"> ratio is </w:t>
      </w:r>
      <w:r w:rsidR="004D2FE6">
        <w:rPr>
          <w:color w:val="000000"/>
        </w:rPr>
        <w:lastRenderedPageBreak/>
        <w:t xml:space="preserve">distinct from </w:t>
      </w:r>
      <w:del w:id="251" w:author="Diaz,Renata M" w:date="2022-01-03T15:52:00Z">
        <w:r w:rsidR="004D2FE6" w:rsidDel="00A001C3">
          <w:rPr>
            <w:color w:val="000000"/>
          </w:rPr>
          <w:delText xml:space="preserve">energetic </w:delText>
        </w:r>
      </w:del>
      <w:r w:rsidR="004D2FE6">
        <w:rPr>
          <w:color w:val="000000"/>
        </w:rPr>
        <w:t>compensation, which we defined as the proportion of the energy</w:t>
      </w:r>
      <w:ins w:id="252" w:author="Diaz,Renata M" w:date="2022-01-03T15:52:00Z">
        <w:r w:rsidR="00A001C3">
          <w:rPr>
            <w:color w:val="000000"/>
          </w:rPr>
          <w:t xml:space="preserve"> </w:t>
        </w:r>
      </w:ins>
      <w:del w:id="253" w:author="Diaz,Renata M" w:date="2022-01-03T17:27:00Z">
        <w:r w:rsidR="004D2FE6" w:rsidDel="000933ED">
          <w:rPr>
            <w:color w:val="000000"/>
          </w:rPr>
          <w:delText xml:space="preserve"> </w:delText>
        </w:r>
      </w:del>
      <w:r w:rsidR="004D2FE6">
        <w:rPr>
          <w:color w:val="000000"/>
        </w:rPr>
        <w:t xml:space="preserve">made available </w:t>
      </w:r>
      <w:del w:id="254" w:author="Diaz,Renata M" w:date="2022-01-04T14:12:00Z">
        <w:r w:rsidR="004D2FE6" w:rsidDel="00D8271F">
          <w:rPr>
            <w:color w:val="000000"/>
          </w:rPr>
          <w:delText xml:space="preserve">by </w:delText>
        </w:r>
      </w:del>
      <w:ins w:id="255" w:author="Diaz,Renata M" w:date="2022-01-04T14:12:00Z">
        <w:r w:rsidR="00E10B7E">
          <w:rPr>
            <w:color w:val="000000"/>
          </w:rPr>
          <w:t>by</w:t>
        </w:r>
        <w:r w:rsidR="00D8271F">
          <w:rPr>
            <w:color w:val="000000"/>
          </w:rPr>
          <w:t xml:space="preserve"> kangaroo rat removal </w:t>
        </w:r>
      </w:ins>
      <w:del w:id="256" w:author="Diaz,Renata M" w:date="2022-01-04T14:12:00Z">
        <w:r w:rsidR="004D2FE6" w:rsidDel="00D8271F">
          <w:rPr>
            <w:color w:val="000000"/>
          </w:rPr>
          <w:delText xml:space="preserve">removing kangaroo rats from the community </w:delText>
        </w:r>
      </w:del>
      <w:del w:id="257" w:author="Diaz,Renata M" w:date="2022-01-06T10:49:00Z">
        <w:r w:rsidR="004D2FE6" w:rsidDel="00CB7BAA">
          <w:rPr>
            <w:color w:val="000000"/>
          </w:rPr>
          <w:delText xml:space="preserve">that is </w:delText>
        </w:r>
      </w:del>
      <w:r w:rsidR="004D2FE6">
        <w:rPr>
          <w:color w:val="000000"/>
        </w:rPr>
        <w:t>taken up via compensatory increases in energy use by small granivores (all granivo</w:t>
      </w:r>
      <w:ins w:id="258" w:author="Diaz,Renata M" w:date="2022-01-06T10:49:00Z">
        <w:r w:rsidR="00F779FA">
          <w:rPr>
            <w:color w:val="000000"/>
          </w:rPr>
          <w:t xml:space="preserve">res </w:t>
        </w:r>
      </w:ins>
      <w:del w:id="259" w:author="Diaz,Renata M" w:date="2022-01-06T10:49:00Z">
        <w:r w:rsidR="004D2FE6" w:rsidDel="00F779FA">
          <w:rPr>
            <w:color w:val="000000"/>
          </w:rPr>
          <w:delText xml:space="preserve">rous species </w:delText>
        </w:r>
      </w:del>
      <w:r w:rsidR="004D2FE6">
        <w:rPr>
          <w:color w:val="000000"/>
        </w:rPr>
        <w:t xml:space="preserve">other than kangaroo rats; </w:t>
      </w:r>
      <w:r w:rsidR="004D2FE6">
        <w:rPr>
          <w:i/>
          <w:color w:val="000000"/>
        </w:rPr>
        <w:t xml:space="preserve">Baiomys taylori, C. baileyi, Chaetodipus hispidus, Chaetodipus intermedius, Chaetodipus penicillatus, Perognathus flavus, Peromyscus eremicus, Peromyscus leucopus, Peromyscus maniculatus, Reithrodontomys fulvescens, Reithrodontomys megalotis, </w:t>
      </w:r>
      <w:r w:rsidR="004D2FE6">
        <w:rPr>
          <w:color w:val="000000"/>
        </w:rPr>
        <w:t xml:space="preserve">and </w:t>
      </w:r>
      <w:r w:rsidR="004D2FE6">
        <w:rPr>
          <w:i/>
          <w:color w:val="000000"/>
        </w:rPr>
        <w:t>Reithrodontomys montanus</w:t>
      </w:r>
      <w:r w:rsidR="004D2FE6">
        <w:rPr>
          <w:color w:val="000000"/>
        </w:rPr>
        <w:t>). We calculated this as (</w:t>
      </w:r>
      <w:r w:rsidR="004D2FE6">
        <w:rPr>
          <w:i/>
          <w:color w:val="000000"/>
        </w:rPr>
        <w:t>SG</w:t>
      </w:r>
      <w:r w:rsidR="004D2FE6">
        <w:rPr>
          <w:i/>
          <w:color w:val="000000"/>
          <w:vertAlign w:val="subscript"/>
        </w:rPr>
        <w:t>E</w:t>
      </w:r>
      <w:r w:rsidR="004D2FE6">
        <w:rPr>
          <w:i/>
          <w:color w:val="000000"/>
        </w:rPr>
        <w:t xml:space="preserve"> - SG</w:t>
      </w:r>
      <w:r w:rsidR="004D2FE6">
        <w:rPr>
          <w:i/>
          <w:color w:val="000000"/>
          <w:vertAlign w:val="subscript"/>
        </w:rPr>
        <w:t>C</w:t>
      </w:r>
      <w:r w:rsidR="004D2FE6">
        <w:rPr>
          <w:i/>
          <w:color w:val="000000"/>
        </w:rPr>
        <w:t>)/KR</w:t>
      </w:r>
      <w:r w:rsidR="004D2FE6">
        <w:rPr>
          <w:i/>
          <w:color w:val="000000"/>
          <w:vertAlign w:val="subscript"/>
        </w:rPr>
        <w:t>C</w:t>
      </w:r>
      <w:r w:rsidR="004D2FE6">
        <w:t xml:space="preserve">, </w:t>
      </w:r>
      <w:r w:rsidR="004D2FE6">
        <w:rPr>
          <w:color w:val="000000"/>
        </w:rPr>
        <w:t xml:space="preserve">where </w:t>
      </w:r>
      <w:r w:rsidR="004D2FE6">
        <w:rPr>
          <w:i/>
          <w:color w:val="000000"/>
        </w:rPr>
        <w:t>SG</w:t>
      </w:r>
      <w:r w:rsidR="004D2FE6">
        <w:rPr>
          <w:i/>
          <w:color w:val="000000"/>
          <w:vertAlign w:val="subscript"/>
        </w:rPr>
        <w:t>E</w:t>
      </w:r>
      <w:r w:rsidR="004D2FE6">
        <w:rPr>
          <w:i/>
          <w:color w:val="000000"/>
        </w:rPr>
        <w:t xml:space="preserve"> </w:t>
      </w:r>
      <w:r w:rsidR="004D2FE6">
        <w:rPr>
          <w:color w:val="000000"/>
        </w:rPr>
        <w:t xml:space="preserve">and </w:t>
      </w:r>
      <w:r w:rsidR="004D2FE6">
        <w:rPr>
          <w:i/>
          <w:color w:val="000000"/>
        </w:rPr>
        <w:t>SG</w:t>
      </w:r>
      <w:r w:rsidR="004D2FE6">
        <w:rPr>
          <w:i/>
          <w:color w:val="000000"/>
          <w:vertAlign w:val="subscript"/>
        </w:rPr>
        <w:t>C</w:t>
      </w:r>
      <w:r w:rsidR="004D2FE6">
        <w:rPr>
          <w:i/>
          <w:color w:val="000000"/>
        </w:rPr>
        <w:t xml:space="preserve"> </w:t>
      </w:r>
      <w:r w:rsidR="004D2FE6">
        <w:rPr>
          <w:color w:val="000000"/>
        </w:rPr>
        <w:t>are the amount of energy used by small granivores</w:t>
      </w:r>
      <w:ins w:id="260" w:author="Diaz,Renata M" w:date="2021-12-28T10:49:00Z">
        <w:r w:rsidR="003C725D">
          <w:rPr>
            <w:color w:val="000000"/>
          </w:rPr>
          <w:t xml:space="preserve"> (SG)</w:t>
        </w:r>
      </w:ins>
      <w:r w:rsidR="004D2FE6">
        <w:rPr>
          <w:color w:val="000000"/>
        </w:rPr>
        <w:t xml:space="preserve"> on exclosure and control plots, respectively, and </w:t>
      </w:r>
      <w:r w:rsidR="004D2FE6">
        <w:rPr>
          <w:i/>
          <w:color w:val="000000"/>
        </w:rPr>
        <w:t>KR</w:t>
      </w:r>
      <w:r w:rsidR="004D2FE6">
        <w:rPr>
          <w:i/>
          <w:color w:val="000000"/>
          <w:vertAlign w:val="subscript"/>
        </w:rPr>
        <w:t>C</w:t>
      </w:r>
      <w:r w:rsidR="004D2FE6">
        <w:rPr>
          <w:i/>
          <w:color w:val="000000"/>
        </w:rPr>
        <w:t xml:space="preserve"> </w:t>
      </w:r>
      <w:r w:rsidR="004D2FE6">
        <w:rPr>
          <w:color w:val="000000"/>
        </w:rPr>
        <w:t xml:space="preserve">is the amount of energy used by kangaroo rats </w:t>
      </w:r>
      <w:ins w:id="261" w:author="Diaz,Renata M" w:date="2021-12-28T10:49:00Z">
        <w:r w:rsidR="001A122E">
          <w:rPr>
            <w:color w:val="000000"/>
          </w:rPr>
          <w:t xml:space="preserve">(KR) </w:t>
        </w:r>
      </w:ins>
      <w:r w:rsidR="004D2FE6">
        <w:rPr>
          <w:color w:val="000000"/>
        </w:rPr>
        <w:t>on control plots (Ernest and Brown 2001</w:t>
      </w:r>
      <w:del w:id="262" w:author="Diaz,Renata M" w:date="2022-01-03T15:55:00Z">
        <w:r w:rsidR="004D2FE6" w:rsidDel="00316472">
          <w:rPr>
            <w:color w:val="000000"/>
          </w:rPr>
          <w:delText>)</w:delText>
        </w:r>
      </w:del>
      <w:ins w:id="263" w:author="Diaz,Renata M" w:date="2022-01-03T15:55:00Z">
        <w:r w:rsidR="00316472">
          <w:rPr>
            <w:color w:val="000000"/>
          </w:rPr>
          <w:t>)</w:t>
        </w:r>
      </w:ins>
      <w:r w:rsidR="004D2FE6">
        <w:rPr>
          <w:color w:val="000000"/>
        </w:rPr>
        <w:t>.</w:t>
      </w:r>
      <w:del w:id="264" w:author="Diaz,Renata M" w:date="2022-01-03T15:55:00Z">
        <w:r w:rsidR="004D2FE6" w:rsidDel="000F3819">
          <w:rPr>
            <w:color w:val="000000"/>
          </w:rPr>
          <w:delText xml:space="preserve"> </w:delText>
        </w:r>
      </w:del>
      <w:ins w:id="265" w:author="Diaz,Renata M" w:date="2022-01-03T15:55:00Z">
        <w:r w:rsidR="00316472">
          <w:rPr>
            <w:color w:val="000000"/>
          </w:rPr>
          <w:t xml:space="preserve"> </w:t>
        </w:r>
      </w:ins>
      <w:r w:rsidR="004D2FE6">
        <w:rPr>
          <w:color w:val="000000"/>
        </w:rPr>
        <w:t>To compare these variables across time periods, we used generalized least squares models (</w:t>
      </w:r>
      <w:ins w:id="266" w:author="Diaz,Renata M" w:date="2022-01-24T14:56:00Z">
        <w:r w:rsidR="005C47DA">
          <w:rPr>
            <w:color w:val="000000"/>
          </w:rPr>
          <w:t xml:space="preserve">GLS; </w:t>
        </w:r>
      </w:ins>
      <w:r w:rsidR="004D2FE6">
        <w:rPr>
          <w:color w:val="000000"/>
        </w:rPr>
        <w:t xml:space="preserve">the R package </w:t>
      </w:r>
      <w:r w:rsidR="004D2FE6">
        <w:rPr>
          <w:i/>
          <w:color w:val="000000"/>
        </w:rPr>
        <w:t>nlme</w:t>
      </w:r>
      <w:r w:rsidR="004D2FE6">
        <w:rPr>
          <w:color w:val="000000"/>
        </w:rPr>
        <w:t>; Pinheiro et al. 2020</w:t>
      </w:r>
      <w:ins w:id="267" w:author="Diaz,Renata M" w:date="2022-01-03T15:12:00Z">
        <w:r w:rsidR="001829BA">
          <w:rPr>
            <w:color w:val="000000"/>
          </w:rPr>
          <w:t>)</w:t>
        </w:r>
      </w:ins>
      <w:ins w:id="268" w:author="Diaz,Renata M" w:date="2022-01-03T15:18:00Z">
        <w:r w:rsidR="004339D6">
          <w:rPr>
            <w:color w:val="000000"/>
          </w:rPr>
          <w:t xml:space="preserve"> o</w:t>
        </w:r>
      </w:ins>
      <w:ins w:id="269" w:author="Diaz,Renata M" w:date="2022-01-03T15:19:00Z">
        <w:r w:rsidR="004339D6">
          <w:rPr>
            <w:color w:val="000000"/>
          </w:rPr>
          <w:t>f the form</w:t>
        </w:r>
      </w:ins>
      <w:ins w:id="270" w:author="Diaz,Renata M" w:date="2022-01-03T15:25:00Z">
        <w:r w:rsidR="001A454A">
          <w:rPr>
            <w:color w:val="000000"/>
          </w:rPr>
          <w:t xml:space="preserve"> </w:t>
        </w:r>
      </w:ins>
      <w:ins w:id="271" w:author="Diaz,Renata M" w:date="2022-01-03T15:24:00Z">
        <w:r w:rsidR="001A454A">
          <w:rPr>
            <w:color w:val="000000"/>
          </w:rPr>
          <w:t>(</w:t>
        </w:r>
        <w:r w:rsidR="001A454A">
          <w:rPr>
            <w:i/>
            <w:color w:val="000000"/>
          </w:rPr>
          <w:t>SG</w:t>
        </w:r>
        <w:r w:rsidR="001A454A">
          <w:rPr>
            <w:i/>
            <w:color w:val="000000"/>
            <w:vertAlign w:val="subscript"/>
          </w:rPr>
          <w:t>E</w:t>
        </w:r>
        <w:r w:rsidR="001A454A">
          <w:rPr>
            <w:i/>
            <w:color w:val="000000"/>
          </w:rPr>
          <w:t xml:space="preserve"> </w:t>
        </w:r>
      </w:ins>
      <w:ins w:id="272" w:author="Diaz,Renata M" w:date="2022-01-03T15:25:00Z">
        <w:r w:rsidR="001A454A">
          <w:rPr>
            <w:i/>
            <w:color w:val="000000"/>
          </w:rPr>
          <w:t>–</w:t>
        </w:r>
      </w:ins>
      <w:ins w:id="273" w:author="Diaz,Renata M" w:date="2022-01-03T15:24:00Z">
        <w:r w:rsidR="001A454A">
          <w:rPr>
            <w:i/>
            <w:color w:val="000000"/>
          </w:rPr>
          <w:t xml:space="preserve"> SG</w:t>
        </w:r>
        <w:r w:rsidR="001A454A">
          <w:rPr>
            <w:i/>
            <w:color w:val="000000"/>
            <w:vertAlign w:val="subscript"/>
          </w:rPr>
          <w:t>C</w:t>
        </w:r>
        <w:r w:rsidR="001A454A">
          <w:rPr>
            <w:i/>
            <w:color w:val="000000"/>
          </w:rPr>
          <w:t>)/KR</w:t>
        </w:r>
        <w:r w:rsidR="001A454A">
          <w:rPr>
            <w:i/>
            <w:color w:val="000000"/>
            <w:vertAlign w:val="subscript"/>
          </w:rPr>
          <w:t>C</w:t>
        </w:r>
      </w:ins>
      <w:ins w:id="274" w:author="Diaz,Renata M" w:date="2022-01-03T15:25:00Z">
        <w:r w:rsidR="001A454A">
          <w:rPr>
            <w:i/>
            <w:color w:val="000000"/>
            <w:vertAlign w:val="subscript"/>
          </w:rPr>
          <w:t xml:space="preserve">  </w:t>
        </w:r>
        <w:r w:rsidR="001A454A">
          <w:rPr>
            <w:color w:val="000000"/>
          </w:rPr>
          <w:t xml:space="preserve">~ </w:t>
        </w:r>
        <w:r w:rsidR="001A454A" w:rsidRPr="006B0FA6">
          <w:rPr>
            <w:i/>
            <w:iCs/>
            <w:color w:val="000000"/>
            <w:rPrChange w:id="275" w:author="Diaz,Renata M" w:date="2022-01-03T15:32:00Z">
              <w:rPr>
                <w:color w:val="000000"/>
              </w:rPr>
            </w:rPrChange>
          </w:rPr>
          <w:t>time period</w:t>
        </w:r>
        <w:r w:rsidR="001A454A">
          <w:rPr>
            <w:color w:val="000000"/>
          </w:rPr>
          <w:t xml:space="preserve">, for compensation, and </w:t>
        </w:r>
        <w:r w:rsidR="001A454A">
          <w:rPr>
            <w:i/>
            <w:color w:val="000000"/>
          </w:rPr>
          <w:t>Etot</w:t>
        </w:r>
        <w:r w:rsidR="001A454A">
          <w:rPr>
            <w:i/>
            <w:color w:val="000000"/>
            <w:vertAlign w:val="subscript"/>
          </w:rPr>
          <w:t>E</w:t>
        </w:r>
        <w:r w:rsidR="001A454A">
          <w:rPr>
            <w:i/>
            <w:color w:val="000000"/>
          </w:rPr>
          <w:t>/Etot</w:t>
        </w:r>
        <w:r w:rsidR="001A454A">
          <w:rPr>
            <w:i/>
            <w:color w:val="000000"/>
            <w:vertAlign w:val="subscript"/>
          </w:rPr>
          <w:t>C</w:t>
        </w:r>
      </w:ins>
      <w:ins w:id="276" w:author="Diaz,Renata M" w:date="2022-01-03T15:12:00Z">
        <w:r w:rsidR="001829BA">
          <w:rPr>
            <w:color w:val="000000"/>
          </w:rPr>
          <w:t xml:space="preserve"> </w:t>
        </w:r>
      </w:ins>
      <w:ins w:id="277" w:author="Diaz,Renata M" w:date="2022-01-03T15:25:00Z">
        <w:r w:rsidR="001A454A">
          <w:rPr>
            <w:color w:val="000000"/>
          </w:rPr>
          <w:t xml:space="preserve">~ </w:t>
        </w:r>
        <w:r w:rsidR="001A454A" w:rsidRPr="006B0FA6">
          <w:rPr>
            <w:i/>
            <w:iCs/>
            <w:color w:val="000000"/>
            <w:rPrChange w:id="278" w:author="Diaz,Renata M" w:date="2022-01-03T15:32:00Z">
              <w:rPr>
                <w:color w:val="000000"/>
              </w:rPr>
            </w:rPrChange>
          </w:rPr>
          <w:t>time period</w:t>
        </w:r>
        <w:r w:rsidR="001A454A">
          <w:rPr>
            <w:color w:val="000000"/>
          </w:rPr>
          <w:t xml:space="preserve">, for the total </w:t>
        </w:r>
      </w:ins>
      <w:ins w:id="279" w:author="Diaz,Renata M" w:date="2022-01-06T09:19:00Z">
        <w:r w:rsidR="00F90D9B">
          <w:rPr>
            <w:color w:val="000000"/>
          </w:rPr>
          <w:t>energy</w:t>
        </w:r>
      </w:ins>
      <w:ins w:id="280" w:author="Diaz,Renata M" w:date="2022-01-03T15:25:00Z">
        <w:r w:rsidR="001A454A">
          <w:rPr>
            <w:color w:val="000000"/>
          </w:rPr>
          <w:t xml:space="preserve"> ratio. </w:t>
        </w:r>
      </w:ins>
      <w:ins w:id="281" w:author="Diaz,Renata M" w:date="2022-01-03T15:28:00Z">
        <w:r w:rsidR="005E671A">
          <w:rPr>
            <w:color w:val="000000"/>
          </w:rPr>
          <w:t xml:space="preserve">We </w:t>
        </w:r>
      </w:ins>
      <w:ins w:id="282" w:author="Diaz,Renata M" w:date="2022-01-03T15:27:00Z">
        <w:r w:rsidR="005E671A">
          <w:rPr>
            <w:color w:val="000000"/>
          </w:rPr>
          <w:t>included a continuous-time autoregressive temporal autocorrelation term</w:t>
        </w:r>
      </w:ins>
      <w:ins w:id="283" w:author="Diaz,Renata M" w:date="2022-01-03T15:30:00Z">
        <w:r w:rsidR="005E671A">
          <w:rPr>
            <w:color w:val="000000"/>
          </w:rPr>
          <w:t xml:space="preserve"> </w:t>
        </w:r>
      </w:ins>
      <w:ins w:id="284" w:author="Diaz,Renata M" w:date="2022-01-03T15:28:00Z">
        <w:r w:rsidR="005E671A">
          <w:rPr>
            <w:color w:val="000000"/>
          </w:rPr>
          <w:t>to account for temporal autocorrelation between values from monthly census periods within each multi-year time period</w:t>
        </w:r>
      </w:ins>
      <w:ins w:id="285" w:author="Diaz,Renata M" w:date="2022-01-03T15:29:00Z">
        <w:r w:rsidR="005E671A">
          <w:rPr>
            <w:color w:val="000000"/>
          </w:rPr>
          <w:t xml:space="preserve"> (for details of model selection, see Appendix S</w:t>
        </w:r>
      </w:ins>
      <w:ins w:id="286" w:author="Diaz,Renata M" w:date="2022-01-24T15:52:00Z">
        <w:r w:rsidR="00740532">
          <w:rPr>
            <w:color w:val="000000"/>
          </w:rPr>
          <w:t>2</w:t>
        </w:r>
      </w:ins>
      <w:del w:id="287" w:author="Diaz,Renata M" w:date="2022-01-03T15:12:00Z">
        <w:r w:rsidR="004D2FE6" w:rsidDel="001829BA">
          <w:rPr>
            <w:color w:val="000000"/>
          </w:rPr>
          <w:delText xml:space="preserve">), accounting for temporal autocorrelation, using the form </w:delText>
        </w:r>
        <w:r w:rsidR="004D2FE6" w:rsidDel="001829BA">
          <w:rPr>
            <w:i/>
            <w:color w:val="000000"/>
          </w:rPr>
          <w:delText>response ~ time period</w:delText>
        </w:r>
        <w:r w:rsidR="004D2FE6" w:rsidDel="001829BA">
          <w:rPr>
            <w:color w:val="000000"/>
          </w:rPr>
          <w:delText xml:space="preserve"> + </w:delText>
        </w:r>
        <w:r w:rsidR="004D2FE6" w:rsidDel="001829BA">
          <w:rPr>
            <w:i/>
            <w:color w:val="000000"/>
          </w:rPr>
          <w:delText>CORCA</w:delText>
        </w:r>
        <w:r w:rsidR="00B04DF1" w:rsidDel="001829BA">
          <w:rPr>
            <w:i/>
            <w:color w:val="000000"/>
          </w:rPr>
          <w:delText>R</w:delText>
        </w:r>
        <w:r w:rsidR="004D2FE6" w:rsidDel="001829BA">
          <w:rPr>
            <w:i/>
            <w:color w:val="000000"/>
          </w:rPr>
          <w:delText>1(census period)</w:delText>
        </w:r>
        <w:r w:rsidR="004D2FE6" w:rsidDel="001829BA">
          <w:rPr>
            <w:color w:val="000000"/>
          </w:rPr>
          <w:delText>, and</w:delText>
        </w:r>
      </w:del>
      <w:del w:id="288" w:author="Diaz,Renata M" w:date="2022-01-03T15:27:00Z">
        <w:r w:rsidR="004D2FE6" w:rsidDel="005E671A">
          <w:rPr>
            <w:color w:val="000000"/>
          </w:rPr>
          <w:delText xml:space="preserve"> </w:delText>
        </w:r>
      </w:del>
      <w:del w:id="289" w:author="Diaz,Renata M" w:date="2022-01-03T15:57:00Z">
        <w:r w:rsidR="004D2FE6" w:rsidDel="000F3819">
          <w:rPr>
            <w:color w:val="000000"/>
          </w:rPr>
          <w:delText xml:space="preserve">calculated estimates and contrasts using the R package </w:delText>
        </w:r>
        <w:r w:rsidR="004D2FE6" w:rsidDel="000F3819">
          <w:rPr>
            <w:i/>
            <w:color w:val="000000"/>
          </w:rPr>
          <w:delText xml:space="preserve">emmeans </w:delText>
        </w:r>
        <w:r w:rsidR="004D2FE6" w:rsidDel="000F3819">
          <w:rPr>
            <w:color w:val="000000"/>
          </w:rPr>
          <w:delText>(Lenth 2021)</w:delText>
        </w:r>
      </w:del>
      <w:ins w:id="290" w:author="Diaz,Renata M" w:date="2022-01-03T15:57:00Z">
        <w:r w:rsidR="000F3819">
          <w:rPr>
            <w:color w:val="000000"/>
          </w:rPr>
          <w:t>)</w:t>
        </w:r>
      </w:ins>
      <w:r w:rsidR="004D2FE6">
        <w:rPr>
          <w:color w:val="000000"/>
        </w:rPr>
        <w:t>. To evaluate change in baseline community composition over time, we calculated the proportion of treatment-level energy use</w:t>
      </w:r>
      <w:ins w:id="291" w:author="Diaz,Renata M" w:date="2022-01-03T15:53:00Z">
        <w:r w:rsidR="00645802">
          <w:rPr>
            <w:color w:val="000000"/>
          </w:rPr>
          <w:t xml:space="preserve"> </w:t>
        </w:r>
      </w:ins>
      <w:del w:id="292" w:author="Diaz,Renata M" w:date="2022-01-03T17:27:00Z">
        <w:r w:rsidR="004D2FE6" w:rsidDel="000933ED">
          <w:rPr>
            <w:color w:val="000000"/>
          </w:rPr>
          <w:delText xml:space="preserve"> </w:delText>
        </w:r>
      </w:del>
      <w:r w:rsidR="004D2FE6">
        <w:rPr>
          <w:color w:val="000000"/>
        </w:rPr>
        <w:t>accounted for by kangaroo rats on control plots in each census period (</w:t>
      </w:r>
      <w:r w:rsidR="004D2FE6">
        <w:rPr>
          <w:i/>
          <w:color w:val="000000"/>
        </w:rPr>
        <w:t>KR</w:t>
      </w:r>
      <w:r w:rsidR="004D2FE6">
        <w:rPr>
          <w:i/>
          <w:color w:val="000000"/>
          <w:vertAlign w:val="subscript"/>
        </w:rPr>
        <w:t>C</w:t>
      </w:r>
      <w:r w:rsidR="004D2FE6">
        <w:rPr>
          <w:i/>
          <w:color w:val="000000"/>
        </w:rPr>
        <w:t>/Etot</w:t>
      </w:r>
      <w:r w:rsidR="004D2FE6">
        <w:rPr>
          <w:i/>
          <w:color w:val="000000"/>
          <w:vertAlign w:val="subscript"/>
        </w:rPr>
        <w:t>C</w:t>
      </w:r>
      <w:r w:rsidR="004D2FE6">
        <w:rPr>
          <w:color w:val="000000"/>
        </w:rPr>
        <w:t xml:space="preserve">). </w:t>
      </w:r>
      <w:del w:id="293" w:author="Diaz,Renata M" w:date="2022-01-24T14:55:00Z">
        <w:r w:rsidR="004D2FE6" w:rsidDel="002C582C">
          <w:rPr>
            <w:color w:val="000000"/>
          </w:rPr>
          <w:delText>Because p</w:delText>
        </w:r>
      </w:del>
      <w:ins w:id="294" w:author="Diaz,Renata M" w:date="2022-01-24T14:55:00Z">
        <w:r w:rsidR="002C582C">
          <w:rPr>
            <w:color w:val="000000"/>
          </w:rPr>
          <w:t>P</w:t>
        </w:r>
      </w:ins>
      <w:r w:rsidR="004D2FE6">
        <w:rPr>
          <w:color w:val="000000"/>
        </w:rPr>
        <w:t xml:space="preserve">roportional </w:t>
      </w:r>
      <w:del w:id="295" w:author="Diaz,Renata M" w:date="2022-01-26T15:08:00Z">
        <w:r w:rsidR="004D2FE6" w:rsidDel="00F77A4C">
          <w:rPr>
            <w:color w:val="000000"/>
          </w:rPr>
          <w:delText xml:space="preserve">abundance </w:delText>
        </w:r>
      </w:del>
      <w:ins w:id="296" w:author="Diaz,Renata M" w:date="2022-01-26T15:08:00Z">
        <w:r w:rsidR="00F77A4C">
          <w:rPr>
            <w:color w:val="000000"/>
          </w:rPr>
          <w:t xml:space="preserve">energy use </w:t>
        </w:r>
      </w:ins>
      <w:r w:rsidR="004D2FE6">
        <w:rPr>
          <w:color w:val="000000"/>
        </w:rPr>
        <w:t xml:space="preserve">is bounded 0-1 and is therefore not appropriate for </w:t>
      </w:r>
      <w:del w:id="297" w:author="Diaz,Renata M" w:date="2022-01-24T14:56:00Z">
        <w:r w:rsidR="004D2FE6" w:rsidDel="005C47DA">
          <w:rPr>
            <w:color w:val="000000"/>
          </w:rPr>
          <w:delText>generalized least squares</w:delText>
        </w:r>
      </w:del>
      <w:ins w:id="298" w:author="Diaz,Renata M" w:date="2022-01-24T14:56:00Z">
        <w:r w:rsidR="005C47DA">
          <w:rPr>
            <w:color w:val="000000"/>
          </w:rPr>
          <w:t>GLS</w:t>
        </w:r>
      </w:ins>
      <w:r w:rsidR="004D2FE6">
        <w:rPr>
          <w:color w:val="000000"/>
        </w:rPr>
        <w:t xml:space="preserve">, </w:t>
      </w:r>
      <w:ins w:id="299" w:author="Diaz,Renata M" w:date="2022-01-24T14:55:00Z">
        <w:r w:rsidR="002C582C">
          <w:rPr>
            <w:color w:val="000000"/>
          </w:rPr>
          <w:t xml:space="preserve">so </w:t>
        </w:r>
      </w:ins>
      <w:r w:rsidR="004D2FE6">
        <w:rPr>
          <w:color w:val="000000"/>
        </w:rPr>
        <w:t>we compared values across time periods using a</w:t>
      </w:r>
      <w:ins w:id="300" w:author="Diaz,Renata M" w:date="2022-01-04T13:58:00Z">
        <w:r w:rsidR="003B588B">
          <w:rPr>
            <w:color w:val="000000"/>
          </w:rPr>
          <w:t xml:space="preserve"> binomial</w:t>
        </w:r>
      </w:ins>
      <w:r w:rsidR="004D2FE6">
        <w:rPr>
          <w:color w:val="000000"/>
        </w:rPr>
        <w:t xml:space="preserve"> generalized linear model </w:t>
      </w:r>
      <w:ins w:id="301" w:author="Diaz,Renata M" w:date="2022-01-24T14:56:00Z">
        <w:r w:rsidR="005C47DA">
          <w:rPr>
            <w:color w:val="000000"/>
          </w:rPr>
          <w:t xml:space="preserve">(GLM) </w:t>
        </w:r>
      </w:ins>
      <w:del w:id="302" w:author="Diaz,Renata M" w:date="2022-01-04T13:58:00Z">
        <w:r w:rsidR="004D2FE6" w:rsidDel="003B588B">
          <w:rPr>
            <w:color w:val="000000"/>
          </w:rPr>
          <w:delText xml:space="preserve">with a </w:delText>
        </w:r>
      </w:del>
      <w:del w:id="303" w:author="Diaz,Renata M" w:date="2022-01-03T15:32:00Z">
        <w:r w:rsidR="004D2FE6" w:rsidDel="006B0FA6">
          <w:rPr>
            <w:color w:val="000000"/>
          </w:rPr>
          <w:delText xml:space="preserve">quasibinomial </w:delText>
        </w:r>
      </w:del>
      <w:del w:id="304" w:author="Diaz,Renata M" w:date="2022-01-04T13:58:00Z">
        <w:r w:rsidR="004D2FE6" w:rsidDel="003B588B">
          <w:rPr>
            <w:color w:val="000000"/>
          </w:rPr>
          <w:delText xml:space="preserve">link function </w:delText>
        </w:r>
      </w:del>
      <w:r w:rsidR="004D2FE6">
        <w:rPr>
          <w:color w:val="000000"/>
        </w:rPr>
        <w:t xml:space="preserve">of the form </w:t>
      </w:r>
      <w:ins w:id="305" w:author="Diaz,Renata M" w:date="2022-01-03T15:32:00Z">
        <w:r w:rsidR="006B0FA6">
          <w:rPr>
            <w:i/>
            <w:color w:val="000000"/>
          </w:rPr>
          <w:t>KR</w:t>
        </w:r>
        <w:r w:rsidR="006B0FA6">
          <w:rPr>
            <w:i/>
            <w:color w:val="000000"/>
            <w:vertAlign w:val="subscript"/>
          </w:rPr>
          <w:t>C</w:t>
        </w:r>
        <w:r w:rsidR="006B0FA6">
          <w:rPr>
            <w:i/>
            <w:color w:val="000000"/>
          </w:rPr>
          <w:t>/Etot</w:t>
        </w:r>
        <w:r w:rsidR="006B0FA6">
          <w:rPr>
            <w:i/>
            <w:color w:val="000000"/>
            <w:vertAlign w:val="subscript"/>
          </w:rPr>
          <w:t>C</w:t>
        </w:r>
        <w:r w:rsidR="006B0FA6" w:rsidDel="006B0FA6">
          <w:rPr>
            <w:i/>
            <w:color w:val="000000"/>
          </w:rPr>
          <w:t xml:space="preserve"> </w:t>
        </w:r>
      </w:ins>
      <w:del w:id="306" w:author="Diaz,Renata M" w:date="2022-01-03T15:32:00Z">
        <w:r w:rsidR="004D2FE6" w:rsidDel="006B0FA6">
          <w:rPr>
            <w:i/>
            <w:color w:val="000000"/>
          </w:rPr>
          <w:delText xml:space="preserve">response </w:delText>
        </w:r>
      </w:del>
      <w:r w:rsidR="004D2FE6">
        <w:rPr>
          <w:i/>
          <w:color w:val="000000"/>
        </w:rPr>
        <w:t>~ time period</w:t>
      </w:r>
      <w:r w:rsidR="004D2FE6">
        <w:rPr>
          <w:color w:val="000000"/>
        </w:rPr>
        <w:t>. Finally, we calculated the proportional energy use</w:t>
      </w:r>
      <w:ins w:id="307" w:author="Diaz,Renata M" w:date="2022-01-03T17:27:00Z">
        <w:r w:rsidR="000933ED">
          <w:rPr>
            <w:color w:val="000000"/>
          </w:rPr>
          <w:t xml:space="preserve"> </w:t>
        </w:r>
      </w:ins>
      <w:del w:id="308" w:author="Diaz,Renata M" w:date="2022-01-03T17:27:00Z">
        <w:r w:rsidR="004D2FE6" w:rsidDel="000933ED">
          <w:rPr>
            <w:color w:val="000000"/>
          </w:rPr>
          <w:delText xml:space="preserve"> </w:delText>
        </w:r>
      </w:del>
      <w:r w:rsidR="004D2FE6">
        <w:rPr>
          <w:color w:val="000000"/>
        </w:rPr>
        <w:t xml:space="preserve">accounted for by </w:t>
      </w:r>
      <w:r w:rsidR="004D2FE6">
        <w:rPr>
          <w:i/>
          <w:color w:val="000000"/>
        </w:rPr>
        <w:t>C. baileyi</w:t>
      </w:r>
      <w:ins w:id="309" w:author="Diaz,Renata M" w:date="2022-01-03T13:12:00Z">
        <w:r w:rsidR="00B30868">
          <w:rPr>
            <w:i/>
            <w:color w:val="000000"/>
          </w:rPr>
          <w:t xml:space="preserve"> </w:t>
        </w:r>
        <w:r w:rsidR="00B30868">
          <w:rPr>
            <w:iCs/>
            <w:color w:val="000000"/>
          </w:rPr>
          <w:t>(CB)</w:t>
        </w:r>
      </w:ins>
      <w:del w:id="310" w:author="Diaz,Renata M" w:date="2022-01-24T14:54:00Z">
        <w:r w:rsidR="004D2FE6" w:rsidDel="002C582C">
          <w:rPr>
            <w:i/>
            <w:color w:val="000000"/>
          </w:rPr>
          <w:delText>,</w:delText>
        </w:r>
        <w:r w:rsidR="004D2FE6" w:rsidDel="002C582C">
          <w:rPr>
            <w:color w:val="000000"/>
          </w:rPr>
          <w:delText xml:space="preserve"> specifically,</w:delText>
        </w:r>
      </w:del>
      <w:r w:rsidR="004D2FE6">
        <w:rPr>
          <w:color w:val="000000"/>
        </w:rPr>
        <w:t xml:space="preserve"> on exclosure and control plots in each census period (</w:t>
      </w:r>
      <w:r w:rsidR="004D2FE6">
        <w:rPr>
          <w:i/>
          <w:color w:val="000000"/>
        </w:rPr>
        <w:t>CB</w:t>
      </w:r>
      <w:r w:rsidR="004D2FE6">
        <w:rPr>
          <w:i/>
          <w:color w:val="000000"/>
          <w:vertAlign w:val="subscript"/>
        </w:rPr>
        <w:t>E</w:t>
      </w:r>
      <w:r w:rsidR="004D2FE6">
        <w:rPr>
          <w:i/>
          <w:color w:val="000000"/>
        </w:rPr>
        <w:t>/Etot</w:t>
      </w:r>
      <w:r w:rsidR="004D2FE6">
        <w:rPr>
          <w:i/>
          <w:color w:val="000000"/>
          <w:vertAlign w:val="subscript"/>
        </w:rPr>
        <w:t>E</w:t>
      </w:r>
      <w:r w:rsidR="004D2FE6">
        <w:rPr>
          <w:color w:val="000000"/>
        </w:rPr>
        <w:t xml:space="preserve"> and </w:t>
      </w:r>
      <w:r w:rsidR="004D2FE6">
        <w:rPr>
          <w:i/>
          <w:color w:val="000000"/>
        </w:rPr>
        <w:t>CB</w:t>
      </w:r>
      <w:r w:rsidR="004D2FE6">
        <w:rPr>
          <w:i/>
          <w:color w:val="000000"/>
          <w:vertAlign w:val="subscript"/>
        </w:rPr>
        <w:t>C</w:t>
      </w:r>
      <w:r w:rsidR="004D2FE6">
        <w:rPr>
          <w:i/>
          <w:color w:val="000000"/>
        </w:rPr>
        <w:t>/Etot</w:t>
      </w:r>
      <w:r w:rsidR="004D2FE6">
        <w:rPr>
          <w:i/>
          <w:color w:val="000000"/>
          <w:vertAlign w:val="subscript"/>
        </w:rPr>
        <w:t>C</w:t>
      </w:r>
      <w:r w:rsidR="004D2FE6">
        <w:rPr>
          <w:color w:val="000000"/>
        </w:rPr>
        <w:t xml:space="preserve">, respectively). </w:t>
      </w:r>
      <w:r w:rsidR="004D2FE6">
        <w:rPr>
          <w:i/>
          <w:color w:val="000000"/>
        </w:rPr>
        <w:t>C. baileyi</w:t>
      </w:r>
      <w:r w:rsidR="004D2FE6">
        <w:rPr>
          <w:color w:val="000000"/>
        </w:rPr>
        <w:t xml:space="preserve"> was not present at the site prior to 1996, and we restricted the analysis of </w:t>
      </w:r>
      <w:r w:rsidR="004D2FE6">
        <w:rPr>
          <w:i/>
          <w:color w:val="000000"/>
        </w:rPr>
        <w:t xml:space="preserve">C. baileyi </w:t>
      </w:r>
      <w:r w:rsidR="004D2FE6">
        <w:rPr>
          <w:color w:val="000000"/>
        </w:rPr>
        <w:t xml:space="preserve">proportional energy use to </w:t>
      </w:r>
      <w:del w:id="311" w:author="Diaz,Renata M" w:date="2022-01-04T13:17:00Z">
        <w:r w:rsidR="004D2FE6" w:rsidDel="00B135B5">
          <w:rPr>
            <w:color w:val="000000"/>
          </w:rPr>
          <w:delText>July 1997-2020</w:delText>
        </w:r>
      </w:del>
      <w:ins w:id="312" w:author="Diaz,Renata M" w:date="2022-01-04T13:17:00Z">
        <w:r w:rsidR="00B135B5">
          <w:rPr>
            <w:color w:val="000000"/>
          </w:rPr>
          <w:t>the second two time periods</w:t>
        </w:r>
      </w:ins>
      <w:ins w:id="313" w:author="Diaz,Renata M" w:date="2022-01-03T15:33:00Z">
        <w:r w:rsidR="004F4D58">
          <w:rPr>
            <w:color w:val="000000"/>
          </w:rPr>
          <w:t xml:space="preserve">. </w:t>
        </w:r>
      </w:ins>
      <w:ins w:id="314" w:author="Diaz,Renata M" w:date="2022-01-04T13:08:00Z">
        <w:r w:rsidR="001240F5">
          <w:rPr>
            <w:color w:val="000000"/>
          </w:rPr>
          <w:t>We</w:t>
        </w:r>
      </w:ins>
      <w:ins w:id="315" w:author="Diaz,Renata M" w:date="2022-01-03T15:33:00Z">
        <w:r w:rsidR="004F4D58">
          <w:rPr>
            <w:color w:val="000000"/>
          </w:rPr>
          <w:t xml:space="preserve"> </w:t>
        </w:r>
      </w:ins>
      <w:del w:id="316" w:author="Diaz,Renata M" w:date="2022-01-03T15:33:00Z">
        <w:r w:rsidR="004D2FE6" w:rsidDel="004F4D58">
          <w:rPr>
            <w:color w:val="000000"/>
          </w:rPr>
          <w:delText xml:space="preserve">. </w:delText>
        </w:r>
      </w:del>
      <w:del w:id="317" w:author="Diaz,Renata M" w:date="2022-01-03T15:36:00Z">
        <w:r w:rsidR="004D2FE6" w:rsidDel="004F4D58">
          <w:rPr>
            <w:color w:val="000000"/>
          </w:rPr>
          <w:delText>We</w:delText>
        </w:r>
      </w:del>
      <w:del w:id="318" w:author="Diaz,Renata M" w:date="2022-01-04T13:59:00Z">
        <w:r w:rsidR="004D2FE6" w:rsidDel="001D58AF">
          <w:rPr>
            <w:color w:val="000000"/>
          </w:rPr>
          <w:delText xml:space="preserve"> </w:delText>
        </w:r>
      </w:del>
      <w:r w:rsidR="004D2FE6">
        <w:rPr>
          <w:color w:val="000000"/>
        </w:rPr>
        <w:t xml:space="preserve">compared </w:t>
      </w:r>
      <w:r w:rsidR="004D2FE6">
        <w:rPr>
          <w:i/>
          <w:color w:val="000000"/>
        </w:rPr>
        <w:t xml:space="preserve">C. baileyi </w:t>
      </w:r>
      <w:r w:rsidR="004D2FE6">
        <w:rPr>
          <w:color w:val="000000"/>
        </w:rPr>
        <w:t>proportional energy use</w:t>
      </w:r>
      <w:ins w:id="319" w:author="Diaz,Renata M" w:date="2022-01-03T15:54:00Z">
        <w:r w:rsidR="00A215D3">
          <w:rPr>
            <w:color w:val="000000"/>
          </w:rPr>
          <w:t xml:space="preserve"> </w:t>
        </w:r>
      </w:ins>
      <w:del w:id="320" w:author="Diaz,Renata M" w:date="2022-01-03T17:28:00Z">
        <w:r w:rsidR="004D2FE6" w:rsidDel="000933ED">
          <w:rPr>
            <w:color w:val="000000"/>
          </w:rPr>
          <w:delText xml:space="preserve"> </w:delText>
        </w:r>
      </w:del>
      <w:r w:rsidR="004D2FE6">
        <w:rPr>
          <w:color w:val="000000"/>
        </w:rPr>
        <w:t xml:space="preserve">over time and across treatments using a </w:t>
      </w:r>
      <w:del w:id="321" w:author="Diaz,Renata M" w:date="2022-01-03T15:36:00Z">
        <w:r w:rsidR="004D2FE6" w:rsidDel="004F4D58">
          <w:rPr>
            <w:color w:val="000000"/>
          </w:rPr>
          <w:delText xml:space="preserve">quasibinomial </w:delText>
        </w:r>
      </w:del>
      <w:ins w:id="322" w:author="Diaz,Renata M" w:date="2022-01-03T15:36:00Z">
        <w:r w:rsidR="004F4D58">
          <w:rPr>
            <w:color w:val="000000"/>
          </w:rPr>
          <w:t xml:space="preserve">binomial </w:t>
        </w:r>
      </w:ins>
      <w:del w:id="323" w:author="Diaz,Renata M" w:date="2022-01-24T14:55:00Z">
        <w:r w:rsidR="004D2FE6" w:rsidDel="007866C3">
          <w:rPr>
            <w:color w:val="000000"/>
          </w:rPr>
          <w:delText>generalized linear model</w:delText>
        </w:r>
      </w:del>
      <w:ins w:id="324" w:author="Diaz,Renata M" w:date="2022-01-24T14:55:00Z">
        <w:r w:rsidR="007866C3">
          <w:rPr>
            <w:color w:val="000000"/>
          </w:rPr>
          <w:t>GLM</w:t>
        </w:r>
      </w:ins>
      <w:r w:rsidR="004D2FE6">
        <w:rPr>
          <w:color w:val="000000"/>
        </w:rPr>
        <w:t xml:space="preserve"> of the form </w:t>
      </w:r>
      <w:ins w:id="325" w:author="Diaz,Renata M" w:date="2022-01-03T15:32:00Z">
        <w:r w:rsidR="004F4D58">
          <w:rPr>
            <w:i/>
            <w:color w:val="000000"/>
          </w:rPr>
          <w:t>CB</w:t>
        </w:r>
        <w:r w:rsidR="004F4D58">
          <w:rPr>
            <w:i/>
            <w:color w:val="000000"/>
            <w:vertAlign w:val="subscript"/>
          </w:rPr>
          <w:t>E</w:t>
        </w:r>
        <w:r w:rsidR="004F4D58">
          <w:rPr>
            <w:i/>
            <w:color w:val="000000"/>
          </w:rPr>
          <w:t>/Etot</w:t>
        </w:r>
        <w:r w:rsidR="004F4D58">
          <w:rPr>
            <w:i/>
            <w:color w:val="000000"/>
            <w:vertAlign w:val="subscript"/>
          </w:rPr>
          <w:t>E</w:t>
        </w:r>
        <w:r w:rsidR="004F4D58" w:rsidDel="004F4D58">
          <w:rPr>
            <w:i/>
            <w:color w:val="000000"/>
          </w:rPr>
          <w:t xml:space="preserve"> </w:t>
        </w:r>
      </w:ins>
      <w:del w:id="326" w:author="Diaz,Renata M" w:date="2022-01-03T15:32:00Z">
        <w:r w:rsidR="004D2FE6" w:rsidDel="004F4D58">
          <w:rPr>
            <w:i/>
            <w:color w:val="000000"/>
          </w:rPr>
          <w:delText xml:space="preserve">response </w:delText>
        </w:r>
      </w:del>
      <w:r w:rsidR="004D2FE6">
        <w:rPr>
          <w:i/>
          <w:color w:val="000000"/>
        </w:rPr>
        <w:t xml:space="preserve">~ </w:t>
      </w:r>
      <w:del w:id="327" w:author="Diaz,Renata M" w:date="2022-01-03T15:33:00Z">
        <w:r w:rsidR="004D2FE6" w:rsidDel="004F4D58">
          <w:rPr>
            <w:i/>
            <w:color w:val="000000"/>
          </w:rPr>
          <w:delText>time period * treatment</w:delText>
        </w:r>
      </w:del>
      <w:ins w:id="328" w:author="Diaz,Renata M" w:date="2022-01-03T15:33:00Z">
        <w:r w:rsidR="004F4D58">
          <w:rPr>
            <w:i/>
            <w:color w:val="000000"/>
          </w:rPr>
          <w:t xml:space="preserve">time </w:t>
        </w:r>
        <w:r w:rsidR="004F4D58">
          <w:rPr>
            <w:i/>
            <w:color w:val="000000"/>
          </w:rPr>
          <w:lastRenderedPageBreak/>
          <w:t>period + treatment</w:t>
        </w:r>
      </w:ins>
      <w:del w:id="329" w:author="Diaz,Renata M" w:date="2022-01-03T17:28:00Z">
        <w:r w:rsidR="004D2FE6" w:rsidDel="00562B27">
          <w:rPr>
            <w:i/>
            <w:color w:val="000000"/>
          </w:rPr>
          <w:delText>.</w:delText>
        </w:r>
      </w:del>
      <w:ins w:id="330" w:author="Diaz,Renata M" w:date="2022-01-03T15:57:00Z">
        <w:r w:rsidR="000F3819">
          <w:rPr>
            <w:color w:val="000000"/>
          </w:rPr>
          <w:t>. For al</w:t>
        </w:r>
      </w:ins>
      <w:ins w:id="331" w:author="Diaz,Renata M" w:date="2022-01-03T15:58:00Z">
        <w:r w:rsidR="000F3819">
          <w:rPr>
            <w:color w:val="000000"/>
          </w:rPr>
          <w:t>l models, we</w:t>
        </w:r>
      </w:ins>
      <w:ins w:id="332" w:author="Diaz,Renata M" w:date="2022-01-03T15:57:00Z">
        <w:r w:rsidR="000F3819">
          <w:rPr>
            <w:i/>
            <w:iCs/>
            <w:color w:val="000000"/>
          </w:rPr>
          <w:t xml:space="preserve"> </w:t>
        </w:r>
        <w:r w:rsidR="000F3819">
          <w:rPr>
            <w:color w:val="000000"/>
          </w:rPr>
          <w:t xml:space="preserve">calculated </w:t>
        </w:r>
      </w:ins>
      <w:ins w:id="333" w:author="Diaz,Renata M" w:date="2022-01-03T15:58:00Z">
        <w:r w:rsidR="000F3819">
          <w:rPr>
            <w:color w:val="000000"/>
          </w:rPr>
          <w:t xml:space="preserve">estimated means </w:t>
        </w:r>
      </w:ins>
      <w:ins w:id="334" w:author="Diaz,Renata M" w:date="2022-01-03T17:07:00Z">
        <w:r w:rsidR="0058480D">
          <w:rPr>
            <w:color w:val="000000"/>
          </w:rPr>
          <w:t xml:space="preserve">and 95% confidence or credible intervals </w:t>
        </w:r>
      </w:ins>
      <w:ins w:id="335" w:author="Diaz,Renata M" w:date="2022-01-03T15:58:00Z">
        <w:r w:rsidR="000F3819">
          <w:rPr>
            <w:color w:val="000000"/>
          </w:rPr>
          <w:t xml:space="preserve">for time-period (and, for </w:t>
        </w:r>
        <w:r w:rsidR="000F3819">
          <w:rPr>
            <w:i/>
            <w:color w:val="000000"/>
          </w:rPr>
          <w:t>C. baileyi</w:t>
        </w:r>
        <w:r w:rsidR="000F3819">
          <w:rPr>
            <w:iCs/>
            <w:color w:val="000000"/>
          </w:rPr>
          <w:t xml:space="preserve">, treatment) level </w:t>
        </w:r>
        <w:r w:rsidR="00633F66">
          <w:rPr>
            <w:iCs/>
            <w:color w:val="000000"/>
          </w:rPr>
          <w:t>values, and contrasts between time periods</w:t>
        </w:r>
      </w:ins>
      <w:ins w:id="336" w:author="Diaz,Renata M" w:date="2022-01-03T16:05:00Z">
        <w:r w:rsidR="00FD29D0">
          <w:rPr>
            <w:iCs/>
            <w:color w:val="000000"/>
          </w:rPr>
          <w:t xml:space="preserve"> </w:t>
        </w:r>
        <w:r w:rsidR="00FD29D0">
          <w:rPr>
            <w:color w:val="000000"/>
          </w:rPr>
          <w:t xml:space="preserve">(and, for </w:t>
        </w:r>
        <w:r w:rsidR="00FD29D0">
          <w:rPr>
            <w:i/>
            <w:color w:val="000000"/>
          </w:rPr>
          <w:t>C. baileyi</w:t>
        </w:r>
        <w:r w:rsidR="00FD29D0">
          <w:rPr>
            <w:iCs/>
            <w:color w:val="000000"/>
          </w:rPr>
          <w:t>, treatments)</w:t>
        </w:r>
      </w:ins>
      <w:ins w:id="337" w:author="Diaz,Renata M" w:date="2022-01-03T15:59:00Z">
        <w:r w:rsidR="00633F66">
          <w:rPr>
            <w:iCs/>
            <w:color w:val="000000"/>
          </w:rPr>
          <w:t xml:space="preserve">, using the </w:t>
        </w:r>
      </w:ins>
      <w:ins w:id="338" w:author="Diaz,Renata M" w:date="2022-01-03T15:57:00Z">
        <w:r w:rsidR="000F3819">
          <w:rPr>
            <w:color w:val="000000"/>
          </w:rPr>
          <w:t xml:space="preserve">R package </w:t>
        </w:r>
        <w:r w:rsidR="000F3819">
          <w:rPr>
            <w:i/>
            <w:color w:val="000000"/>
          </w:rPr>
          <w:t xml:space="preserve">emmeans </w:t>
        </w:r>
        <w:r w:rsidR="000F3819">
          <w:rPr>
            <w:color w:val="000000"/>
          </w:rPr>
          <w:t>(Lenth 2021)</w:t>
        </w:r>
      </w:ins>
      <w:ins w:id="339" w:author="Diaz,Renata M" w:date="2022-01-03T15:59:00Z">
        <w:r w:rsidR="00633F66">
          <w:rPr>
            <w:color w:val="000000"/>
          </w:rPr>
          <w:t xml:space="preserve">. </w:t>
        </w:r>
      </w:ins>
      <w:moveToRangeStart w:id="340" w:author="Diaz,Renata M" w:date="2021-12-28T10:55:00Z" w:name="move91581321"/>
      <w:moveTo w:id="341" w:author="Diaz,Renata M" w:date="2021-12-28T10:55:00Z">
        <w:del w:id="342" w:author="Diaz,Renata M" w:date="2022-01-04T13:17:00Z">
          <w:r w:rsidR="00D86814" w:rsidDel="00B135B5">
            <w:delText>All analyses</w:delText>
          </w:r>
        </w:del>
      </w:moveTo>
      <w:ins w:id="343" w:author="Diaz,Renata M" w:date="2022-01-04T13:17:00Z">
        <w:r w:rsidR="00B135B5">
          <w:t>Analyses</w:t>
        </w:r>
      </w:ins>
      <w:moveTo w:id="344" w:author="Diaz,Renata M" w:date="2021-12-28T10:55:00Z">
        <w:r w:rsidR="00D86814">
          <w:t xml:space="preserve"> were conducted in R </w:t>
        </w:r>
        <w:del w:id="345" w:author="Diaz,Renata M" w:date="2022-01-04T13:17:00Z">
          <w:r w:rsidR="00D86814" w:rsidDel="00B135B5">
            <w:delText xml:space="preserve">version </w:delText>
          </w:r>
        </w:del>
        <w:r w:rsidR="00D86814">
          <w:t xml:space="preserve">4.0.3 (R Core Team 2020). Data and code are </w:t>
        </w:r>
        <w:del w:id="346" w:author="Diaz,Renata M" w:date="2022-01-04T13:57:00Z">
          <w:r w:rsidR="00D86814" w:rsidDel="003B588B">
            <w:delText>availabl</w:delText>
          </w:r>
          <w:r w:rsidR="00D86814" w:rsidRPr="003B678B" w:rsidDel="003B588B">
            <w:delText>e</w:delText>
          </w:r>
        </w:del>
      </w:moveTo>
      <w:ins w:id="347" w:author="Diaz,Renata M" w:date="2022-01-04T13:57:00Z">
        <w:r w:rsidR="003B588B">
          <w:t>archived</w:t>
        </w:r>
      </w:ins>
      <w:moveTo w:id="348" w:author="Diaz,Renata M" w:date="2021-12-28T10:55:00Z">
        <w:r w:rsidR="00D86814" w:rsidRPr="003B678B">
          <w:t xml:space="preserve"> at </w:t>
        </w:r>
        <w:r w:rsidR="00D86814">
          <w:fldChar w:fldCharType="begin"/>
        </w:r>
        <w:r w:rsidR="00D86814">
          <w:instrText xml:space="preserve"> HYPERLINK "https://doi.org/10.5281/zenodo.5544362" </w:instrText>
        </w:r>
        <w:r w:rsidR="00D86814">
          <w:fldChar w:fldCharType="separate"/>
        </w:r>
        <w:r w:rsidR="00D86814" w:rsidRPr="003B678B">
          <w:rPr>
            <w:rStyle w:val="Hyperlink"/>
          </w:rPr>
          <w:t>https://doi.org/10.5281/zenodo.5544362</w:t>
        </w:r>
        <w:r w:rsidR="00D86814">
          <w:rPr>
            <w:rStyle w:val="Hyperlink"/>
            <w:i/>
          </w:rPr>
          <w:fldChar w:fldCharType="end"/>
        </w:r>
        <w:r w:rsidR="00D86814" w:rsidRPr="003B678B">
          <w:t xml:space="preserve"> and </w:t>
        </w:r>
        <w:r w:rsidR="00D86814">
          <w:fldChar w:fldCharType="begin"/>
        </w:r>
        <w:r w:rsidR="00D86814">
          <w:instrText xml:space="preserve"> HYPERLINK "https://doi.org/10.5281/zenodo.5539881" </w:instrText>
        </w:r>
        <w:r w:rsidR="00D86814">
          <w:fldChar w:fldCharType="separate"/>
        </w:r>
        <w:r w:rsidR="00D86814" w:rsidRPr="003B678B">
          <w:rPr>
            <w:rStyle w:val="Hyperlink"/>
          </w:rPr>
          <w:t>https://doi.org/10.5281/zenodo.5539881</w:t>
        </w:r>
        <w:r w:rsidR="00D86814">
          <w:rPr>
            <w:rStyle w:val="Hyperlink"/>
            <w:i/>
          </w:rPr>
          <w:fldChar w:fldCharType="end"/>
        </w:r>
        <w:r w:rsidR="00D86814">
          <w:t>.</w:t>
        </w:r>
      </w:moveTo>
    </w:p>
    <w:moveToRangeEnd w:id="340"/>
    <w:p w14:paraId="4362C5B5" w14:textId="77777777" w:rsidR="00D86814" w:rsidDel="00FB5BA3" w:rsidRDefault="00D86814">
      <w:pPr>
        <w:pStyle w:val="Heading2"/>
        <w:rPr>
          <w:del w:id="349" w:author="Diaz,Renata M" w:date="2021-12-28T10:55:00Z"/>
        </w:rPr>
        <w:pPrChange w:id="350" w:author="Diaz,Renata M" w:date="2021-12-28T10:55:00Z">
          <w:pPr>
            <w:pBdr>
              <w:top w:val="nil"/>
              <w:left w:val="nil"/>
              <w:bottom w:val="nil"/>
              <w:right w:val="nil"/>
              <w:between w:val="nil"/>
            </w:pBdr>
            <w:ind w:firstLine="720"/>
          </w:pPr>
        </w:pPrChange>
      </w:pPr>
    </w:p>
    <w:p w14:paraId="0000001A" w14:textId="77777777" w:rsidR="0014228D" w:rsidRDefault="004D2FE6">
      <w:pPr>
        <w:pStyle w:val="Heading1"/>
      </w:pPr>
      <w:r>
        <w:t>Results</w:t>
      </w:r>
    </w:p>
    <w:p w14:paraId="0000001B" w14:textId="65944470" w:rsidR="0014228D" w:rsidRDefault="004D2FE6">
      <w:pPr>
        <w:pBdr>
          <w:top w:val="nil"/>
          <w:left w:val="nil"/>
          <w:bottom w:val="nil"/>
          <w:right w:val="nil"/>
          <w:between w:val="nil"/>
        </w:pBdr>
        <w:ind w:firstLine="720"/>
        <w:rPr>
          <w:color w:val="000000"/>
        </w:rPr>
      </w:pPr>
      <w:r>
        <w:rPr>
          <w:color w:val="000000"/>
        </w:rPr>
        <w:t xml:space="preserve">    The impact of kangaroo rat removal on </w:t>
      </w:r>
      <w:del w:id="351" w:author="Diaz,Renata M" w:date="2022-01-03T16:02:00Z">
        <w:r w:rsidDel="00E21335">
          <w:rPr>
            <w:i/>
            <w:color w:val="000000"/>
          </w:rPr>
          <w:delText>Etot</w:delText>
        </w:r>
        <w:r w:rsidDel="00E21335">
          <w:rPr>
            <w:color w:val="000000"/>
          </w:rPr>
          <w:delText xml:space="preserve"> </w:delText>
        </w:r>
      </w:del>
      <w:ins w:id="352" w:author="Diaz,Renata M" w:date="2022-01-03T16:02:00Z">
        <w:r w:rsidR="00E21335">
          <w:rPr>
            <w:iCs/>
            <w:color w:val="000000"/>
          </w:rPr>
          <w:t>community function</w:t>
        </w:r>
      </w:ins>
      <w:ins w:id="353" w:author="Diaz,Renata M" w:date="2022-01-03T16:00:00Z">
        <w:r w:rsidR="00633F66">
          <w:rPr>
            <w:color w:val="000000"/>
          </w:rPr>
          <w:t xml:space="preserve"> </w:t>
        </w:r>
      </w:ins>
      <w:r>
        <w:rPr>
          <w:color w:val="000000"/>
        </w:rPr>
        <w:t xml:space="preserve">has changed repeatedly over time, through a combination of abrupt shifts in compensation </w:t>
      </w:r>
      <w:r>
        <w:t>associated with</w:t>
      </w:r>
      <w:r>
        <w:rPr>
          <w:color w:val="000000"/>
        </w:rPr>
        <w:t xml:space="preserve"> </w:t>
      </w:r>
      <w:r>
        <w:rPr>
          <w:i/>
          <w:color w:val="000000"/>
        </w:rPr>
        <w:t>C. baileyi</w:t>
      </w:r>
      <w:r>
        <w:rPr>
          <w:color w:val="000000"/>
        </w:rPr>
        <w:t xml:space="preserve">, and long-term changes in baseline community composition sitewide (Figure 1). </w:t>
      </w:r>
      <w:ins w:id="354" w:author="Diaz,Renata M" w:date="2022-01-03T16:02:00Z">
        <w:r w:rsidR="00577A1B">
          <w:rPr>
            <w:color w:val="000000"/>
          </w:rPr>
          <w:t xml:space="preserve">These dynamics </w:t>
        </w:r>
      </w:ins>
      <w:ins w:id="355" w:author="Diaz,Renata M" w:date="2022-01-03T17:29:00Z">
        <w:r w:rsidR="00835545">
          <w:rPr>
            <w:color w:val="000000"/>
          </w:rPr>
          <w:t>are</w:t>
        </w:r>
      </w:ins>
      <w:ins w:id="356" w:author="Diaz,Renata M" w:date="2022-01-03T16:02:00Z">
        <w:r w:rsidR="00577A1B">
          <w:rPr>
            <w:color w:val="000000"/>
          </w:rPr>
          <w:t xml:space="preserve"> qualitatively identical whether function is measured as total energy use (Figure 1</w:t>
        </w:r>
      </w:ins>
      <w:ins w:id="357" w:author="Diaz,Renata M" w:date="2022-01-06T09:21:00Z">
        <w:r w:rsidR="005B36E9">
          <w:rPr>
            <w:color w:val="000000"/>
          </w:rPr>
          <w:t xml:space="preserve">; Appendix </w:t>
        </w:r>
      </w:ins>
      <w:ins w:id="358" w:author="Diaz,Renata M" w:date="2022-01-24T15:48:00Z">
        <w:r w:rsidR="000E7DFB">
          <w:rPr>
            <w:color w:val="000000"/>
          </w:rPr>
          <w:t>S</w:t>
        </w:r>
      </w:ins>
      <w:ins w:id="359" w:author="Diaz,Renata M" w:date="2022-01-24T15:52:00Z">
        <w:r w:rsidR="000739A9">
          <w:rPr>
            <w:color w:val="000000"/>
          </w:rPr>
          <w:t>2</w:t>
        </w:r>
      </w:ins>
      <w:ins w:id="360" w:author="Diaz,Renata M" w:date="2022-01-03T16:02:00Z">
        <w:r w:rsidR="00577A1B">
          <w:rPr>
            <w:color w:val="000000"/>
          </w:rPr>
          <w:t xml:space="preserve">) or total biomass (Appendix </w:t>
        </w:r>
      </w:ins>
      <w:ins w:id="361" w:author="Diaz,Renata M" w:date="2022-01-24T15:48:00Z">
        <w:r w:rsidR="000E7DFB">
          <w:rPr>
            <w:color w:val="000000"/>
          </w:rPr>
          <w:t>S</w:t>
        </w:r>
      </w:ins>
      <w:ins w:id="362" w:author="Diaz,Renata M" w:date="2022-01-03T16:02:00Z">
        <w:r w:rsidR="00577A1B">
          <w:rPr>
            <w:color w:val="000000"/>
          </w:rPr>
          <w:t xml:space="preserve">3). </w:t>
        </w:r>
      </w:ins>
      <w:r>
        <w:rPr>
          <w:color w:val="000000"/>
        </w:rPr>
        <w:t xml:space="preserve">The first shift </w:t>
      </w:r>
      <w:del w:id="363" w:author="Diaz,Renata M" w:date="2022-01-04T13:12:00Z">
        <w:r w:rsidDel="00922206">
          <w:rPr>
            <w:color w:val="000000"/>
          </w:rPr>
          <w:delText xml:space="preserve">occurred </w:delText>
        </w:r>
      </w:del>
      <w:ins w:id="364" w:author="Diaz,Renata M" w:date="2022-01-04T13:12:00Z">
        <w:r w:rsidR="00922206">
          <w:rPr>
            <w:color w:val="000000"/>
          </w:rPr>
          <w:t xml:space="preserve">coincided with </w:t>
        </w:r>
        <w:r w:rsidR="00922206">
          <w:rPr>
            <w:i/>
            <w:color w:val="000000"/>
          </w:rPr>
          <w:t>C. baileyi</w:t>
        </w:r>
        <w:r w:rsidR="00922206">
          <w:rPr>
            <w:iCs/>
            <w:color w:val="000000"/>
          </w:rPr>
          <w:t>’s establishment in the community beginning in 1996</w:t>
        </w:r>
      </w:ins>
      <w:ins w:id="365" w:author="Diaz,Renata M" w:date="2022-01-04T13:14:00Z">
        <w:r w:rsidR="00B135B5">
          <w:rPr>
            <w:iCs/>
            <w:color w:val="000000"/>
          </w:rPr>
          <w:t>-97</w:t>
        </w:r>
      </w:ins>
      <w:ins w:id="366" w:author="Diaz,Renata M" w:date="2022-01-04T13:12:00Z">
        <w:r w:rsidR="00922206">
          <w:rPr>
            <w:iCs/>
            <w:color w:val="000000"/>
          </w:rPr>
          <w:t xml:space="preserve"> (Figure 1D)</w:t>
        </w:r>
      </w:ins>
      <w:del w:id="367" w:author="Diaz,Renata M" w:date="2022-01-04T13:12:00Z">
        <w:r w:rsidDel="00922206">
          <w:rPr>
            <w:color w:val="000000"/>
          </w:rPr>
          <w:delText xml:space="preserve">around 1996, when </w:delText>
        </w:r>
        <w:r w:rsidDel="00922206">
          <w:rPr>
            <w:i/>
            <w:color w:val="000000"/>
          </w:rPr>
          <w:delText xml:space="preserve">C. baileyi </w:delText>
        </w:r>
        <w:r w:rsidDel="00922206">
          <w:rPr>
            <w:color w:val="000000"/>
          </w:rPr>
          <w:delText>- which had not previously been observed at the site - established in the community (Figure 1D; see also Ernest and Brown 2001)</w:delText>
        </w:r>
      </w:del>
      <w:r>
        <w:rPr>
          <w:color w:val="000000"/>
        </w:rPr>
        <w:t xml:space="preserve">. </w:t>
      </w:r>
      <w:r>
        <w:rPr>
          <w:i/>
          <w:color w:val="000000"/>
        </w:rPr>
        <w:t xml:space="preserve">C. baileyi </w:t>
      </w:r>
      <w:r>
        <w:rPr>
          <w:color w:val="000000"/>
        </w:rPr>
        <w:t xml:space="preserve">rapidly became dominant on exclosure plots and dramatically increased </w:t>
      </w:r>
      <w:del w:id="368" w:author="Diaz,Renata M" w:date="2022-01-03T16:03:00Z">
        <w:r w:rsidDel="00577A1B">
          <w:rPr>
            <w:color w:val="000000"/>
          </w:rPr>
          <w:delText xml:space="preserve">energetic </w:delText>
        </w:r>
      </w:del>
      <w:r>
        <w:rPr>
          <w:color w:val="000000"/>
        </w:rPr>
        <w:t>compensation (Figure 1B)</w:t>
      </w:r>
      <w:ins w:id="369" w:author="Diaz,Renata M" w:date="2022-01-03T17:09:00Z">
        <w:r w:rsidR="0058480D">
          <w:rPr>
            <w:color w:val="000000"/>
          </w:rPr>
          <w:t xml:space="preserve">. From </w:t>
        </w:r>
      </w:ins>
      <w:ins w:id="370" w:author="Diaz,Renata M" w:date="2022-01-03T17:10:00Z">
        <w:r w:rsidR="0058480D">
          <w:rPr>
            <w:color w:val="000000"/>
          </w:rPr>
          <w:t>199</w:t>
        </w:r>
      </w:ins>
      <w:ins w:id="371" w:author="Diaz,Renata M" w:date="2022-01-04T13:15:00Z">
        <w:r w:rsidR="00B135B5">
          <w:rPr>
            <w:color w:val="000000"/>
          </w:rPr>
          <w:t>7</w:t>
        </w:r>
      </w:ins>
      <w:ins w:id="372" w:author="Diaz,Renata M" w:date="2022-01-03T17:10:00Z">
        <w:r w:rsidR="0058480D">
          <w:rPr>
            <w:color w:val="000000"/>
          </w:rPr>
          <w:t>-2010</w:t>
        </w:r>
      </w:ins>
      <w:ins w:id="373" w:author="Diaz,Renata M" w:date="2022-01-03T17:09:00Z">
        <w:r w:rsidR="0058480D">
          <w:rPr>
            <w:color w:val="000000"/>
          </w:rPr>
          <w:t xml:space="preserve">, small granivores </w:t>
        </w:r>
      </w:ins>
      <w:ins w:id="374" w:author="Diaz,Renata M" w:date="2022-01-04T13:13:00Z">
        <w:r w:rsidR="003227DA">
          <w:rPr>
            <w:color w:val="000000"/>
          </w:rPr>
          <w:t>compensated</w:t>
        </w:r>
      </w:ins>
      <w:ins w:id="375" w:author="Diaz,Renata M" w:date="2022-01-03T17:09:00Z">
        <w:r w:rsidR="0058480D">
          <w:rPr>
            <w:color w:val="000000"/>
          </w:rPr>
          <w:t xml:space="preserve"> for </w:t>
        </w:r>
      </w:ins>
      <w:ins w:id="376" w:author="Diaz,Renata M" w:date="2022-01-04T13:13:00Z">
        <w:r w:rsidR="003227DA">
          <w:rPr>
            <w:color w:val="000000"/>
          </w:rPr>
          <w:t xml:space="preserve">an average of </w:t>
        </w:r>
      </w:ins>
      <w:ins w:id="377" w:author="Diaz,Renata M" w:date="2022-01-04T18:01:00Z">
        <w:r w:rsidR="006202C7">
          <w:rPr>
            <w:color w:val="000000"/>
          </w:rPr>
          <w:t>58</w:t>
        </w:r>
      </w:ins>
      <w:ins w:id="378" w:author="Diaz,Renata M" w:date="2022-01-03T17:09:00Z">
        <w:r w:rsidR="0058480D">
          <w:rPr>
            <w:color w:val="000000"/>
          </w:rPr>
          <w:t>% of kangaroo rat energy use on control plots (95%</w:t>
        </w:r>
      </w:ins>
      <w:ins w:id="379" w:author="Diaz,Renata M" w:date="2022-01-03T17:10:00Z">
        <w:r w:rsidR="0058480D">
          <w:rPr>
            <w:color w:val="000000"/>
          </w:rPr>
          <w:t xml:space="preserve"> interval </w:t>
        </w:r>
      </w:ins>
      <w:ins w:id="380" w:author="Diaz,Renata M" w:date="2022-01-04T18:01:00Z">
        <w:r w:rsidR="006202C7">
          <w:rPr>
            <w:color w:val="000000"/>
          </w:rPr>
          <w:t>48-67</w:t>
        </w:r>
      </w:ins>
      <w:ins w:id="381" w:author="Diaz,Renata M" w:date="2022-01-03T17:10:00Z">
        <w:r w:rsidR="0058480D">
          <w:rPr>
            <w:color w:val="000000"/>
          </w:rPr>
          <w:t xml:space="preserve">%), </w:t>
        </w:r>
      </w:ins>
      <w:ins w:id="382" w:author="Diaz,Renata M" w:date="2022-01-04T13:13:00Z">
        <w:r w:rsidR="003227DA">
          <w:rPr>
            <w:color w:val="000000"/>
          </w:rPr>
          <w:t>an increase</w:t>
        </w:r>
      </w:ins>
      <w:del w:id="383" w:author="Diaz,Renata M" w:date="2022-01-03T17:09:00Z">
        <w:r w:rsidDel="0058480D">
          <w:rPr>
            <w:color w:val="000000"/>
          </w:rPr>
          <w:delText>,</w:delText>
        </w:r>
      </w:del>
      <w:r>
        <w:rPr>
          <w:color w:val="000000"/>
        </w:rPr>
        <w:t xml:space="preserve"> from an average of </w:t>
      </w:r>
      <w:del w:id="384" w:author="Diaz,Renata M" w:date="2022-01-04T18:01:00Z">
        <w:r w:rsidDel="006202C7">
          <w:rPr>
            <w:color w:val="000000"/>
          </w:rPr>
          <w:delText>19</w:delText>
        </w:r>
      </w:del>
      <w:ins w:id="385" w:author="Diaz,Renata M" w:date="2022-01-04T18:01:00Z">
        <w:r w:rsidR="006202C7">
          <w:rPr>
            <w:color w:val="000000"/>
          </w:rPr>
          <w:t>18</w:t>
        </w:r>
      </w:ins>
      <w:r>
        <w:rPr>
          <w:color w:val="000000"/>
        </w:rPr>
        <w:t>%</w:t>
      </w:r>
      <w:ins w:id="386" w:author="Diaz,Renata M" w:date="2022-01-03T17:11:00Z">
        <w:r w:rsidR="0058480D">
          <w:rPr>
            <w:color w:val="000000"/>
          </w:rPr>
          <w:t xml:space="preserve"> </w:t>
        </w:r>
      </w:ins>
      <w:del w:id="387" w:author="Diaz,Renata M" w:date="2022-01-03T17:11:00Z">
        <w:r w:rsidDel="0058480D">
          <w:rPr>
            <w:color w:val="000000"/>
          </w:rPr>
          <w:delText xml:space="preserve"> (95% interval 9-29%) </w:delText>
        </w:r>
      </w:del>
      <w:r>
        <w:rPr>
          <w:color w:val="000000"/>
        </w:rPr>
        <w:t>from 1988-</w:t>
      </w:r>
      <w:del w:id="388" w:author="Diaz,Renata M" w:date="2022-01-04T13:15:00Z">
        <w:r w:rsidDel="00B135B5">
          <w:rPr>
            <w:color w:val="000000"/>
          </w:rPr>
          <w:delText xml:space="preserve">1996 </w:delText>
        </w:r>
      </w:del>
      <w:ins w:id="389" w:author="Diaz,Renata M" w:date="2022-01-04T13:15:00Z">
        <w:r w:rsidR="00B135B5">
          <w:rPr>
            <w:color w:val="000000"/>
          </w:rPr>
          <w:t xml:space="preserve">1997 </w:t>
        </w:r>
      </w:ins>
      <w:ins w:id="390" w:author="Diaz,Renata M" w:date="2022-01-03T17:11:00Z">
        <w:r w:rsidR="0058480D">
          <w:rPr>
            <w:color w:val="000000"/>
          </w:rPr>
          <w:t xml:space="preserve">(95% interval </w:t>
        </w:r>
      </w:ins>
      <w:ins w:id="391" w:author="Diaz,Renata M" w:date="2022-01-04T18:02:00Z">
        <w:r w:rsidR="006202C7">
          <w:rPr>
            <w:color w:val="000000"/>
          </w:rPr>
          <w:t>8</w:t>
        </w:r>
      </w:ins>
      <w:ins w:id="392" w:author="Diaz,Renata M" w:date="2022-01-03T17:11:00Z">
        <w:r w:rsidR="0058480D">
          <w:rPr>
            <w:color w:val="000000"/>
          </w:rPr>
          <w:t xml:space="preserve">-29%; </w:t>
        </w:r>
      </w:ins>
      <w:del w:id="393" w:author="Diaz,Renata M" w:date="2022-01-03T17:11:00Z">
        <w:r w:rsidDel="0058480D">
          <w:rPr>
            <w:color w:val="000000"/>
          </w:rPr>
          <w:delText xml:space="preserve">to an average of 55% (46-63%; </w:delText>
        </w:r>
      </w:del>
      <w:r>
        <w:rPr>
          <w:color w:val="000000"/>
        </w:rPr>
        <w:t xml:space="preserve">contrast </w:t>
      </w:r>
      <w:r>
        <w:rPr>
          <w:i/>
          <w:color w:val="000000"/>
        </w:rPr>
        <w:t xml:space="preserve">p </w:t>
      </w:r>
      <w:r>
        <w:rPr>
          <w:color w:val="000000"/>
        </w:rPr>
        <w:t xml:space="preserve">&lt; 0.001; for complete results of all models, see Appendix </w:t>
      </w:r>
      <w:ins w:id="394" w:author="Diaz,Renata M" w:date="2022-01-24T15:50:00Z">
        <w:r w:rsidR="002E5C45">
          <w:rPr>
            <w:color w:val="000000"/>
          </w:rPr>
          <w:t>S</w:t>
        </w:r>
      </w:ins>
      <w:ins w:id="395" w:author="Diaz,Renata M" w:date="2022-01-24T15:52:00Z">
        <w:r w:rsidR="000739A9">
          <w:rPr>
            <w:color w:val="000000"/>
          </w:rPr>
          <w:t>2</w:t>
        </w:r>
      </w:ins>
      <w:del w:id="396" w:author="Diaz,Renata M" w:date="2022-01-24T15:52:00Z">
        <w:r w:rsidDel="000739A9">
          <w:rPr>
            <w:color w:val="000000"/>
          </w:rPr>
          <w:delText>1</w:delText>
        </w:r>
      </w:del>
      <w:r>
        <w:rPr>
          <w:color w:val="000000"/>
        </w:rPr>
        <w:t xml:space="preserve">) from </w:t>
      </w:r>
      <w:del w:id="397" w:author="Diaz,Renata M" w:date="2022-01-04T13:15:00Z">
        <w:r w:rsidDel="00B135B5">
          <w:rPr>
            <w:color w:val="000000"/>
          </w:rPr>
          <w:delText>1996</w:delText>
        </w:r>
      </w:del>
      <w:ins w:id="398" w:author="Diaz,Renata M" w:date="2022-01-04T13:15:00Z">
        <w:r w:rsidR="00B135B5">
          <w:rPr>
            <w:color w:val="000000"/>
          </w:rPr>
          <w:t>1997</w:t>
        </w:r>
      </w:ins>
      <w:r>
        <w:rPr>
          <w:color w:val="000000"/>
        </w:rPr>
        <w:t xml:space="preserve">-2010. With </w:t>
      </w:r>
      <w:r>
        <w:rPr>
          <w:i/>
          <w:color w:val="000000"/>
        </w:rPr>
        <w:t>C. baileyi</w:t>
      </w:r>
      <w:r>
        <w:rPr>
          <w:color w:val="000000"/>
        </w:rPr>
        <w:t>’s addition to the community, the total energy ratio (on exclosures relative to controls; Figure 1A) increased from 30% (20-</w:t>
      </w:r>
      <w:del w:id="399" w:author="Diaz,Renata M" w:date="2022-01-04T18:02:00Z">
        <w:r w:rsidDel="006202C7">
          <w:rPr>
            <w:color w:val="000000"/>
          </w:rPr>
          <w:delText>39</w:delText>
        </w:r>
      </w:del>
      <w:ins w:id="400" w:author="Diaz,Renata M" w:date="2022-01-04T18:02:00Z">
        <w:r w:rsidR="006202C7">
          <w:rPr>
            <w:color w:val="000000"/>
          </w:rPr>
          <w:t>40</w:t>
        </w:r>
      </w:ins>
      <w:r>
        <w:rPr>
          <w:color w:val="000000"/>
        </w:rPr>
        <w:t xml:space="preserve">%) to </w:t>
      </w:r>
      <w:del w:id="401" w:author="Diaz,Renata M" w:date="2022-01-04T18:02:00Z">
        <w:r w:rsidDel="006202C7">
          <w:rPr>
            <w:color w:val="000000"/>
          </w:rPr>
          <w:delText>68</w:delText>
        </w:r>
      </w:del>
      <w:ins w:id="402" w:author="Diaz,Renata M" w:date="2022-01-04T18:02:00Z">
        <w:r w:rsidR="006202C7">
          <w:rPr>
            <w:color w:val="000000"/>
          </w:rPr>
          <w:t>7</w:t>
        </w:r>
      </w:ins>
      <w:ins w:id="403" w:author="Diaz,Renata M" w:date="2022-01-07T09:08:00Z">
        <w:r w:rsidR="006C5B0A">
          <w:rPr>
            <w:color w:val="000000"/>
          </w:rPr>
          <w:t>1</w:t>
        </w:r>
      </w:ins>
      <w:r>
        <w:rPr>
          <w:color w:val="000000"/>
        </w:rPr>
        <w:t>% (</w:t>
      </w:r>
      <w:del w:id="404" w:author="Diaz,Renata M" w:date="2022-01-04T18:02:00Z">
        <w:r w:rsidDel="006202C7">
          <w:rPr>
            <w:color w:val="000000"/>
          </w:rPr>
          <w:delText>60</w:delText>
        </w:r>
      </w:del>
      <w:ins w:id="405" w:author="Diaz,Renata M" w:date="2022-01-04T18:02:00Z">
        <w:r w:rsidR="006202C7">
          <w:rPr>
            <w:color w:val="000000"/>
          </w:rPr>
          <w:t>62</w:t>
        </w:r>
      </w:ins>
      <w:r>
        <w:rPr>
          <w:color w:val="000000"/>
        </w:rPr>
        <w:t>-</w:t>
      </w:r>
      <w:del w:id="406" w:author="Diaz,Renata M" w:date="2022-01-04T18:02:00Z">
        <w:r w:rsidDel="006202C7">
          <w:rPr>
            <w:color w:val="000000"/>
          </w:rPr>
          <w:delText>77</w:delText>
        </w:r>
      </w:del>
      <w:ins w:id="407" w:author="Diaz,Renata M" w:date="2022-01-04T18:02:00Z">
        <w:r w:rsidR="006202C7">
          <w:rPr>
            <w:color w:val="000000"/>
          </w:rPr>
          <w:t>79</w:t>
        </w:r>
      </w:ins>
      <w:r>
        <w:rPr>
          <w:color w:val="000000"/>
        </w:rPr>
        <w:t xml:space="preserve">%, contrast </w:t>
      </w:r>
      <w:r>
        <w:rPr>
          <w:i/>
          <w:color w:val="000000"/>
        </w:rPr>
        <w:t>p</w:t>
      </w:r>
      <w:r>
        <w:rPr>
          <w:color w:val="000000"/>
        </w:rPr>
        <w:t xml:space="preserve"> &lt; 0.0</w:t>
      </w:r>
      <w:ins w:id="408" w:author="Diaz,Renata M" w:date="2022-01-07T09:08:00Z">
        <w:r w:rsidR="006C5B0A">
          <w:rPr>
            <w:color w:val="000000"/>
          </w:rPr>
          <w:t>1</w:t>
        </w:r>
      </w:ins>
      <w:ins w:id="409" w:author="Diaz,Renata M" w:date="2022-01-07T09:09:00Z">
        <w:r w:rsidR="006C5B0A">
          <w:rPr>
            <w:color w:val="000000"/>
          </w:rPr>
          <w:t>4</w:t>
        </w:r>
      </w:ins>
      <w:del w:id="410" w:author="Diaz,Renata M" w:date="2022-01-07T09:08:00Z">
        <w:r w:rsidDel="006C5B0A">
          <w:rPr>
            <w:color w:val="000000"/>
          </w:rPr>
          <w:delText>01</w:delText>
        </w:r>
      </w:del>
      <w:r>
        <w:rPr>
          <w:color w:val="000000"/>
        </w:rPr>
        <w:t xml:space="preserve">). In the second shift, beginning around 2010, </w:t>
      </w:r>
      <w:r>
        <w:rPr>
          <w:i/>
          <w:color w:val="000000"/>
        </w:rPr>
        <w:t>C. baileyi</w:t>
      </w:r>
      <w:r>
        <w:rPr>
          <w:color w:val="000000"/>
        </w:rPr>
        <w:t xml:space="preserve">’s abundance sitewide dropped precipitously (Figure 1D). </w:t>
      </w:r>
      <w:r>
        <w:rPr>
          <w:i/>
          <w:color w:val="000000"/>
        </w:rPr>
        <w:t>C. baileyi</w:t>
      </w:r>
      <w:r>
        <w:rPr>
          <w:color w:val="000000"/>
        </w:rPr>
        <w:t>’s proportional energy use dropped from an average of 72% (</w:t>
      </w:r>
      <w:del w:id="411" w:author="Diaz,Renata M" w:date="2022-01-04T18:05:00Z">
        <w:r w:rsidDel="006202C7">
          <w:rPr>
            <w:color w:val="000000"/>
          </w:rPr>
          <w:delText>70</w:delText>
        </w:r>
      </w:del>
      <w:ins w:id="412" w:author="Diaz,Renata M" w:date="2022-01-04T18:05:00Z">
        <w:r w:rsidR="006202C7">
          <w:rPr>
            <w:color w:val="000000"/>
          </w:rPr>
          <w:t>65</w:t>
        </w:r>
      </w:ins>
      <w:r>
        <w:rPr>
          <w:color w:val="000000"/>
        </w:rPr>
        <w:t>-</w:t>
      </w:r>
      <w:ins w:id="413" w:author="Diaz,Renata M" w:date="2022-01-04T18:05:00Z">
        <w:r w:rsidR="006202C7">
          <w:rPr>
            <w:color w:val="000000"/>
          </w:rPr>
          <w:t>80</w:t>
        </w:r>
      </w:ins>
      <w:del w:id="414" w:author="Diaz,Renata M" w:date="2022-01-04T18:05:00Z">
        <w:r w:rsidDel="006202C7">
          <w:rPr>
            <w:color w:val="000000"/>
          </w:rPr>
          <w:delText>75</w:delText>
        </w:r>
      </w:del>
      <w:r>
        <w:rPr>
          <w:color w:val="000000"/>
        </w:rPr>
        <w:t xml:space="preserve">%) to </w:t>
      </w:r>
      <w:del w:id="415" w:author="Diaz,Renata M" w:date="2022-01-04T18:05:00Z">
        <w:r w:rsidDel="006202C7">
          <w:rPr>
            <w:color w:val="000000"/>
          </w:rPr>
          <w:delText>25</w:delText>
        </w:r>
      </w:del>
      <w:ins w:id="416" w:author="Diaz,Renata M" w:date="2022-01-04T18:05:00Z">
        <w:r w:rsidR="006202C7">
          <w:rPr>
            <w:color w:val="000000"/>
          </w:rPr>
          <w:t>26</w:t>
        </w:r>
      </w:ins>
      <w:r>
        <w:rPr>
          <w:color w:val="000000"/>
        </w:rPr>
        <w:t>% (</w:t>
      </w:r>
      <w:del w:id="417" w:author="Diaz,Renata M" w:date="2022-01-04T18:05:00Z">
        <w:r w:rsidDel="006202C7">
          <w:rPr>
            <w:color w:val="000000"/>
          </w:rPr>
          <w:delText>22</w:delText>
        </w:r>
      </w:del>
      <w:ins w:id="418" w:author="Diaz,Renata M" w:date="2022-01-04T18:05:00Z">
        <w:r w:rsidR="006202C7">
          <w:rPr>
            <w:color w:val="000000"/>
          </w:rPr>
          <w:t>18</w:t>
        </w:r>
      </w:ins>
      <w:r>
        <w:rPr>
          <w:color w:val="000000"/>
        </w:rPr>
        <w:t>-</w:t>
      </w:r>
      <w:del w:id="419" w:author="Diaz,Renata M" w:date="2022-01-04T18:05:00Z">
        <w:r w:rsidDel="006202C7">
          <w:rPr>
            <w:color w:val="000000"/>
          </w:rPr>
          <w:delText>28</w:delText>
        </w:r>
      </w:del>
      <w:ins w:id="420" w:author="Diaz,Renata M" w:date="2022-01-04T18:05:00Z">
        <w:r w:rsidR="006202C7">
          <w:rPr>
            <w:color w:val="000000"/>
          </w:rPr>
          <w:t>35</w:t>
        </w:r>
      </w:ins>
      <w:r>
        <w:rPr>
          <w:color w:val="000000"/>
        </w:rPr>
        <w:t xml:space="preserve">%, contrast </w:t>
      </w:r>
      <w:r>
        <w:rPr>
          <w:i/>
          <w:color w:val="000000"/>
        </w:rPr>
        <w:t xml:space="preserve">p </w:t>
      </w:r>
      <w:r>
        <w:rPr>
          <w:color w:val="000000"/>
        </w:rPr>
        <w:t xml:space="preserve">&lt; 0.001) on exclosure plots, and from </w:t>
      </w:r>
      <w:del w:id="421" w:author="Diaz,Renata M" w:date="2022-01-04T18:06:00Z">
        <w:r w:rsidDel="00CB43EE">
          <w:rPr>
            <w:color w:val="000000"/>
          </w:rPr>
          <w:delText>12</w:delText>
        </w:r>
      </w:del>
      <w:ins w:id="422" w:author="Diaz,Renata M" w:date="2022-01-04T18:06:00Z">
        <w:r w:rsidR="00CB43EE">
          <w:rPr>
            <w:color w:val="000000"/>
          </w:rPr>
          <w:t>11</w:t>
        </w:r>
      </w:ins>
      <w:r>
        <w:rPr>
          <w:color w:val="000000"/>
        </w:rPr>
        <w:t>% (</w:t>
      </w:r>
      <w:del w:id="423" w:author="Diaz,Renata M" w:date="2022-01-04T18:06:00Z">
        <w:r w:rsidDel="00CB43EE">
          <w:rPr>
            <w:color w:val="000000"/>
          </w:rPr>
          <w:delText>10</w:delText>
        </w:r>
      </w:del>
      <w:ins w:id="424" w:author="Diaz,Renata M" w:date="2022-01-04T18:06:00Z">
        <w:r w:rsidR="00CB43EE">
          <w:rPr>
            <w:color w:val="000000"/>
          </w:rPr>
          <w:t>6</w:t>
        </w:r>
      </w:ins>
      <w:r>
        <w:rPr>
          <w:color w:val="000000"/>
        </w:rPr>
        <w:t>-1</w:t>
      </w:r>
      <w:ins w:id="425" w:author="Diaz,Renata M" w:date="2022-01-04T18:06:00Z">
        <w:r w:rsidR="00CB43EE">
          <w:rPr>
            <w:color w:val="000000"/>
          </w:rPr>
          <w:t>6</w:t>
        </w:r>
      </w:ins>
      <w:del w:id="426" w:author="Diaz,Renata M" w:date="2022-01-04T18:06:00Z">
        <w:r w:rsidDel="00CB43EE">
          <w:rPr>
            <w:color w:val="000000"/>
          </w:rPr>
          <w:delText>4</w:delText>
        </w:r>
      </w:del>
      <w:r>
        <w:rPr>
          <w:color w:val="000000"/>
        </w:rPr>
        <w:t xml:space="preserve">%) to essentially 0 on control plots (contrast </w:t>
      </w:r>
      <w:r>
        <w:rPr>
          <w:i/>
          <w:color w:val="000000"/>
        </w:rPr>
        <w:t xml:space="preserve">p </w:t>
      </w:r>
      <w:r>
        <w:rPr>
          <w:color w:val="000000"/>
        </w:rPr>
        <w:t xml:space="preserve">&lt; 0.001). Other species of small granivore did not make compensatory gains to offset the decline in </w:t>
      </w:r>
      <w:r>
        <w:rPr>
          <w:i/>
          <w:color w:val="000000"/>
        </w:rPr>
        <w:t xml:space="preserve">C. baileyi </w:t>
      </w:r>
      <w:r>
        <w:rPr>
          <w:color w:val="000000"/>
        </w:rPr>
        <w:t>(Figure 1B)</w:t>
      </w:r>
      <w:r>
        <w:rPr>
          <w:i/>
          <w:color w:val="000000"/>
        </w:rPr>
        <w:t xml:space="preserve">. </w:t>
      </w:r>
      <w:r>
        <w:rPr>
          <w:color w:val="000000"/>
        </w:rPr>
        <w:t xml:space="preserve">As a result, </w:t>
      </w:r>
      <w:del w:id="427" w:author="Diaz,Renata M" w:date="2022-01-03T16:03:00Z">
        <w:r w:rsidDel="0092315B">
          <w:rPr>
            <w:color w:val="000000"/>
          </w:rPr>
          <w:delText xml:space="preserve">energetic </w:delText>
        </w:r>
      </w:del>
      <w:r>
        <w:rPr>
          <w:color w:val="000000"/>
        </w:rPr>
        <w:t xml:space="preserve">compensation declined from an average of </w:t>
      </w:r>
      <w:del w:id="428" w:author="Diaz,Renata M" w:date="2022-01-04T18:07:00Z">
        <w:r w:rsidDel="00E42C92">
          <w:rPr>
            <w:color w:val="000000"/>
          </w:rPr>
          <w:delText>55</w:delText>
        </w:r>
      </w:del>
      <w:ins w:id="429" w:author="Diaz,Renata M" w:date="2022-01-04T18:07:00Z">
        <w:r w:rsidR="00E42C92">
          <w:rPr>
            <w:color w:val="000000"/>
          </w:rPr>
          <w:t>58</w:t>
        </w:r>
      </w:ins>
      <w:r>
        <w:rPr>
          <w:color w:val="000000"/>
        </w:rPr>
        <w:t xml:space="preserve">% </w:t>
      </w:r>
      <w:r>
        <w:rPr>
          <w:color w:val="000000"/>
        </w:rPr>
        <w:lastRenderedPageBreak/>
        <w:t>(</w:t>
      </w:r>
      <w:del w:id="430" w:author="Diaz,Renata M" w:date="2022-01-04T18:07:00Z">
        <w:r w:rsidDel="00E42C92">
          <w:rPr>
            <w:color w:val="000000"/>
          </w:rPr>
          <w:delText>46-63</w:delText>
        </w:r>
      </w:del>
      <w:ins w:id="431" w:author="Diaz,Renata M" w:date="2022-01-04T18:07:00Z">
        <w:r w:rsidR="00E42C92">
          <w:rPr>
            <w:color w:val="000000"/>
          </w:rPr>
          <w:t>48-67</w:t>
        </w:r>
      </w:ins>
      <w:r>
        <w:rPr>
          <w:color w:val="000000"/>
        </w:rPr>
        <w:t xml:space="preserve">%) to </w:t>
      </w:r>
      <w:del w:id="432" w:author="Diaz,Renata M" w:date="2022-01-04T18:07:00Z">
        <w:r w:rsidDel="00E42C92">
          <w:rPr>
            <w:color w:val="000000"/>
          </w:rPr>
          <w:delText>22</w:delText>
        </w:r>
      </w:del>
      <w:ins w:id="433" w:author="Diaz,Renata M" w:date="2022-01-04T18:07:00Z">
        <w:r w:rsidR="00E42C92">
          <w:rPr>
            <w:color w:val="000000"/>
          </w:rPr>
          <w:t>2</w:t>
        </w:r>
      </w:ins>
      <w:ins w:id="434" w:author="Diaz,Renata M" w:date="2022-01-07T09:09:00Z">
        <w:r w:rsidR="000B5732">
          <w:rPr>
            <w:color w:val="000000"/>
          </w:rPr>
          <w:t>8</w:t>
        </w:r>
      </w:ins>
      <w:r>
        <w:rPr>
          <w:color w:val="000000"/>
        </w:rPr>
        <w:t>% (</w:t>
      </w:r>
      <w:del w:id="435" w:author="Diaz,Renata M" w:date="2022-01-04T18:07:00Z">
        <w:r w:rsidDel="00E42C92">
          <w:rPr>
            <w:color w:val="000000"/>
          </w:rPr>
          <w:delText>12-32</w:delText>
        </w:r>
      </w:del>
      <w:ins w:id="436" w:author="Diaz,Renata M" w:date="2022-01-04T18:07:00Z">
        <w:r w:rsidR="00E42C92">
          <w:rPr>
            <w:color w:val="000000"/>
          </w:rPr>
          <w:t>17-3</w:t>
        </w:r>
      </w:ins>
      <w:ins w:id="437" w:author="Diaz,Renata M" w:date="2022-01-07T09:09:00Z">
        <w:r w:rsidR="000B5732">
          <w:rPr>
            <w:color w:val="000000"/>
          </w:rPr>
          <w:t>8</w:t>
        </w:r>
      </w:ins>
      <w:r>
        <w:rPr>
          <w:color w:val="000000"/>
        </w:rPr>
        <w:t xml:space="preserve">%, contrast </w:t>
      </w:r>
      <w:ins w:id="438" w:author="Diaz,Renata M" w:date="2022-01-07T09:09:00Z">
        <w:r w:rsidR="000B5732">
          <w:rPr>
            <w:i/>
            <w:iCs/>
            <w:color w:val="000000"/>
          </w:rPr>
          <w:t xml:space="preserve">p </w:t>
        </w:r>
        <w:r w:rsidR="000B5732">
          <w:rPr>
            <w:color w:val="000000"/>
          </w:rPr>
          <w:t>= 0.002</w:t>
        </w:r>
      </w:ins>
      <w:del w:id="439" w:author="Diaz,Renata M" w:date="2022-01-07T09:09:00Z">
        <w:r w:rsidDel="000B5732">
          <w:rPr>
            <w:i/>
            <w:color w:val="000000"/>
          </w:rPr>
          <w:delText xml:space="preserve">p </w:delText>
        </w:r>
        <w:r w:rsidDel="000B5732">
          <w:rPr>
            <w:color w:val="000000"/>
          </w:rPr>
          <w:delText>&lt; 0.001</w:delText>
        </w:r>
      </w:del>
      <w:r>
        <w:rPr>
          <w:color w:val="000000"/>
        </w:rPr>
        <w:t xml:space="preserve">), a level not significantly different from the </w:t>
      </w:r>
      <w:del w:id="440" w:author="Diaz,Renata M" w:date="2022-01-04T18:08:00Z">
        <w:r w:rsidDel="00E42C92">
          <w:rPr>
            <w:color w:val="000000"/>
          </w:rPr>
          <w:delText>19</w:delText>
        </w:r>
      </w:del>
      <w:ins w:id="441" w:author="Diaz,Renata M" w:date="2022-01-04T18:08:00Z">
        <w:r w:rsidR="00E42C92">
          <w:rPr>
            <w:color w:val="000000"/>
          </w:rPr>
          <w:t>18</w:t>
        </w:r>
      </w:ins>
      <w:r>
        <w:rPr>
          <w:color w:val="000000"/>
        </w:rPr>
        <w:t>% (</w:t>
      </w:r>
      <w:del w:id="442" w:author="Diaz,Renata M" w:date="2022-01-04T18:08:00Z">
        <w:r w:rsidDel="00E42C92">
          <w:rPr>
            <w:color w:val="000000"/>
          </w:rPr>
          <w:delText>9-29</w:delText>
        </w:r>
      </w:del>
      <w:ins w:id="443" w:author="Diaz,Renata M" w:date="2022-01-04T18:08:00Z">
        <w:r w:rsidR="00E42C92">
          <w:rPr>
            <w:color w:val="000000"/>
          </w:rPr>
          <w:t>8-29</w:t>
        </w:r>
      </w:ins>
      <w:r>
        <w:rPr>
          <w:color w:val="000000"/>
        </w:rPr>
        <w:t xml:space="preserve">%, contrast </w:t>
      </w:r>
      <w:r>
        <w:rPr>
          <w:i/>
          <w:color w:val="000000"/>
        </w:rPr>
        <w:t xml:space="preserve">p </w:t>
      </w:r>
      <w:r>
        <w:rPr>
          <w:color w:val="000000"/>
        </w:rPr>
        <w:t>= .</w:t>
      </w:r>
      <w:del w:id="444" w:author="Diaz,Renata M" w:date="2022-01-04T18:07:00Z">
        <w:r w:rsidDel="00E42C92">
          <w:rPr>
            <w:color w:val="000000"/>
          </w:rPr>
          <w:delText>9</w:delText>
        </w:r>
      </w:del>
      <w:ins w:id="445" w:author="Diaz,Renata M" w:date="2022-01-04T18:07:00Z">
        <w:r w:rsidR="00E42C92">
          <w:rPr>
            <w:color w:val="000000"/>
          </w:rPr>
          <w:t>4</w:t>
        </w:r>
      </w:ins>
      <w:ins w:id="446" w:author="Diaz,Renata M" w:date="2022-01-07T09:09:00Z">
        <w:r w:rsidR="000B5732">
          <w:rPr>
            <w:color w:val="000000"/>
          </w:rPr>
          <w:t>4</w:t>
        </w:r>
      </w:ins>
      <w:r>
        <w:rPr>
          <w:color w:val="000000"/>
        </w:rPr>
        <w:t xml:space="preserve">) observed prior to </w:t>
      </w:r>
      <w:r>
        <w:rPr>
          <w:i/>
          <w:color w:val="000000"/>
        </w:rPr>
        <w:t>C. baileyi</w:t>
      </w:r>
      <w:r>
        <w:rPr>
          <w:color w:val="000000"/>
        </w:rPr>
        <w:t xml:space="preserve">’s establishment at the site. Somewhat paradoxically, while the total </w:t>
      </w:r>
      <w:del w:id="447" w:author="Diaz,Renata M" w:date="2022-01-03T16:03:00Z">
        <w:r w:rsidDel="0092315B">
          <w:rPr>
            <w:color w:val="000000"/>
          </w:rPr>
          <w:delText xml:space="preserve">energy </w:delText>
        </w:r>
      </w:del>
      <w:ins w:id="448" w:author="Diaz,Renata M" w:date="2022-01-06T07:20:00Z">
        <w:r w:rsidR="00667DE9">
          <w:rPr>
            <w:color w:val="000000"/>
          </w:rPr>
          <w:t>energy</w:t>
        </w:r>
      </w:ins>
      <w:ins w:id="449" w:author="Diaz,Renata M" w:date="2022-01-03T16:03:00Z">
        <w:r w:rsidR="0092315B">
          <w:rPr>
            <w:color w:val="000000"/>
          </w:rPr>
          <w:t xml:space="preserve"> </w:t>
        </w:r>
      </w:ins>
      <w:r>
        <w:rPr>
          <w:color w:val="000000"/>
        </w:rPr>
        <w:t xml:space="preserve">ratio also dropped following </w:t>
      </w:r>
      <w:r>
        <w:rPr>
          <w:i/>
          <w:color w:val="000000"/>
        </w:rPr>
        <w:t>C. baileyi</w:t>
      </w:r>
      <w:r>
        <w:rPr>
          <w:color w:val="000000"/>
        </w:rPr>
        <w:t xml:space="preserve">’s decline, from an average of </w:t>
      </w:r>
      <w:del w:id="450" w:author="Diaz,Renata M" w:date="2022-01-04T18:08:00Z">
        <w:r w:rsidDel="00EB47C6">
          <w:rPr>
            <w:color w:val="000000"/>
          </w:rPr>
          <w:delText>68</w:delText>
        </w:r>
      </w:del>
      <w:ins w:id="451" w:author="Diaz,Renata M" w:date="2022-01-04T18:08:00Z">
        <w:r w:rsidR="00EB47C6">
          <w:rPr>
            <w:color w:val="000000"/>
          </w:rPr>
          <w:t>71</w:t>
        </w:r>
      </w:ins>
      <w:r>
        <w:rPr>
          <w:color w:val="000000"/>
        </w:rPr>
        <w:t>% (</w:t>
      </w:r>
      <w:del w:id="452" w:author="Diaz,Renata M" w:date="2022-01-04T18:08:00Z">
        <w:r w:rsidDel="00EB47C6">
          <w:rPr>
            <w:color w:val="000000"/>
          </w:rPr>
          <w:delText>60-77</w:delText>
        </w:r>
      </w:del>
      <w:ins w:id="453" w:author="Diaz,Renata M" w:date="2022-01-04T18:08:00Z">
        <w:r w:rsidR="00EB47C6">
          <w:rPr>
            <w:color w:val="000000"/>
          </w:rPr>
          <w:t>62-79</w:t>
        </w:r>
      </w:ins>
      <w:r>
        <w:rPr>
          <w:color w:val="000000"/>
        </w:rPr>
        <w:t xml:space="preserve">%) from </w:t>
      </w:r>
      <w:del w:id="454" w:author="Diaz,Renata M" w:date="2022-01-04T13:15:00Z">
        <w:r w:rsidDel="00B135B5">
          <w:rPr>
            <w:color w:val="000000"/>
          </w:rPr>
          <w:delText>1996</w:delText>
        </w:r>
      </w:del>
      <w:ins w:id="455" w:author="Diaz,Renata M" w:date="2022-01-04T13:15:00Z">
        <w:r w:rsidR="00B135B5">
          <w:rPr>
            <w:color w:val="000000"/>
          </w:rPr>
          <w:t>1997</w:t>
        </w:r>
      </w:ins>
      <w:r>
        <w:rPr>
          <w:color w:val="000000"/>
        </w:rPr>
        <w:t xml:space="preserve">-2010 to </w:t>
      </w:r>
      <w:del w:id="456" w:author="Diaz,Renata M" w:date="2022-01-04T18:08:00Z">
        <w:r w:rsidDel="00EB47C6">
          <w:rPr>
            <w:color w:val="000000"/>
          </w:rPr>
          <w:delText>46</w:delText>
        </w:r>
      </w:del>
      <w:ins w:id="457" w:author="Diaz,Renata M" w:date="2022-01-04T18:08:00Z">
        <w:r w:rsidR="00EB47C6">
          <w:rPr>
            <w:color w:val="000000"/>
          </w:rPr>
          <w:t>50</w:t>
        </w:r>
      </w:ins>
      <w:r>
        <w:rPr>
          <w:color w:val="000000"/>
        </w:rPr>
        <w:t>% (</w:t>
      </w:r>
      <w:del w:id="458" w:author="Diaz,Renata M" w:date="2022-01-04T18:08:00Z">
        <w:r w:rsidDel="00EB47C6">
          <w:rPr>
            <w:color w:val="000000"/>
          </w:rPr>
          <w:delText>37-56</w:delText>
        </w:r>
      </w:del>
      <w:ins w:id="459" w:author="Diaz,Renata M" w:date="2022-01-04T18:08:00Z">
        <w:r w:rsidR="00EB47C6">
          <w:rPr>
            <w:color w:val="000000"/>
          </w:rPr>
          <w:t>40-60</w:t>
        </w:r>
      </w:ins>
      <w:r>
        <w:rPr>
          <w:color w:val="000000"/>
        </w:rPr>
        <w:t xml:space="preserve">%, contrast </w:t>
      </w:r>
      <w:r>
        <w:rPr>
          <w:i/>
          <w:color w:val="000000"/>
        </w:rPr>
        <w:t xml:space="preserve">p </w:t>
      </w:r>
      <w:r>
        <w:rPr>
          <w:color w:val="000000"/>
        </w:rPr>
        <w:t>= 0.</w:t>
      </w:r>
      <w:del w:id="460" w:author="Diaz,Renata M" w:date="2022-01-04T18:08:00Z">
        <w:r w:rsidDel="00EB47C6">
          <w:rPr>
            <w:color w:val="000000"/>
          </w:rPr>
          <w:delText>002</w:delText>
        </w:r>
      </w:del>
      <w:ins w:id="461" w:author="Diaz,Renata M" w:date="2022-01-04T18:08:00Z">
        <w:r w:rsidR="00EB47C6">
          <w:rPr>
            <w:color w:val="000000"/>
          </w:rPr>
          <w:t>00</w:t>
        </w:r>
      </w:ins>
      <w:ins w:id="462" w:author="Diaz,Renata M" w:date="2022-01-06T07:21:00Z">
        <w:r w:rsidR="006E4072">
          <w:rPr>
            <w:color w:val="000000"/>
          </w:rPr>
          <w:t>5</w:t>
        </w:r>
      </w:ins>
      <w:ins w:id="463" w:author="Diaz,Renata M" w:date="2022-01-04T18:08:00Z">
        <w:r w:rsidR="00EB47C6">
          <w:rPr>
            <w:color w:val="000000"/>
          </w:rPr>
          <w:t>6</w:t>
        </w:r>
      </w:ins>
      <w:r>
        <w:rPr>
          <w:color w:val="000000"/>
        </w:rPr>
        <w:t>) from 2010-2020, it remained higher than its average of 30% (20-</w:t>
      </w:r>
      <w:del w:id="464" w:author="Diaz,Renata M" w:date="2022-01-04T18:09:00Z">
        <w:r w:rsidDel="00EB47C6">
          <w:rPr>
            <w:color w:val="000000"/>
          </w:rPr>
          <w:delText>39</w:delText>
        </w:r>
      </w:del>
      <w:ins w:id="465" w:author="Diaz,Renata M" w:date="2022-01-04T18:09:00Z">
        <w:r w:rsidR="00EB47C6">
          <w:rPr>
            <w:color w:val="000000"/>
          </w:rPr>
          <w:t>40</w:t>
        </w:r>
      </w:ins>
      <w:r>
        <w:rPr>
          <w:color w:val="000000"/>
        </w:rPr>
        <w:t xml:space="preserve">%, contrast </w:t>
      </w:r>
      <w:r>
        <w:rPr>
          <w:i/>
          <w:color w:val="000000"/>
        </w:rPr>
        <w:t xml:space="preserve">p </w:t>
      </w:r>
      <w:r>
        <w:rPr>
          <w:color w:val="000000"/>
        </w:rPr>
        <w:t>= 0.</w:t>
      </w:r>
      <w:del w:id="466" w:author="Diaz,Renata M" w:date="2022-01-04T18:09:00Z">
        <w:r w:rsidDel="00EB47C6">
          <w:rPr>
            <w:color w:val="000000"/>
          </w:rPr>
          <w:delText>04</w:delText>
        </w:r>
      </w:del>
      <w:ins w:id="467" w:author="Diaz,Renata M" w:date="2022-01-04T18:09:00Z">
        <w:r w:rsidR="00EB47C6">
          <w:rPr>
            <w:color w:val="000000"/>
          </w:rPr>
          <w:t>0144</w:t>
        </w:r>
      </w:ins>
      <w:r>
        <w:rPr>
          <w:color w:val="000000"/>
        </w:rPr>
        <w:t>) from 1988-</w:t>
      </w:r>
      <w:del w:id="468" w:author="Diaz,Renata M" w:date="2022-01-04T13:15:00Z">
        <w:r w:rsidDel="00B135B5">
          <w:rPr>
            <w:color w:val="000000"/>
          </w:rPr>
          <w:delText xml:space="preserve">1996 </w:delText>
        </w:r>
      </w:del>
      <w:ins w:id="469" w:author="Diaz,Renata M" w:date="2022-01-04T13:15:00Z">
        <w:r w:rsidR="00B135B5">
          <w:rPr>
            <w:color w:val="000000"/>
          </w:rPr>
          <w:t xml:space="preserve">1997 </w:t>
        </w:r>
      </w:ins>
      <w:r>
        <w:rPr>
          <w:color w:val="000000"/>
        </w:rPr>
        <w:t xml:space="preserve">(Figure 1A). Over the course of the experiment, </w:t>
      </w:r>
      <w:del w:id="470" w:author="Diaz,Renata M" w:date="2022-01-04T13:13:00Z">
        <w:r w:rsidDel="005D56D2">
          <w:rPr>
            <w:color w:val="000000"/>
          </w:rPr>
          <w:delText xml:space="preserve">rodent </w:delText>
        </w:r>
      </w:del>
      <w:r>
        <w:rPr>
          <w:color w:val="000000"/>
        </w:rPr>
        <w:t>community composition shifted sitewide</w:t>
      </w:r>
      <w:del w:id="471" w:author="Diaz,Renata M" w:date="2022-01-04T13:13:00Z">
        <w:r w:rsidDel="005D56D2">
          <w:rPr>
            <w:color w:val="000000"/>
          </w:rPr>
          <w:delText>, such that i</w:delText>
        </w:r>
      </w:del>
      <w:ins w:id="472" w:author="Diaz,Renata M" w:date="2022-01-04T13:13:00Z">
        <w:r w:rsidR="005D56D2">
          <w:rPr>
            <w:color w:val="000000"/>
          </w:rPr>
          <w:t>. I</w:t>
        </w:r>
      </w:ins>
      <w:r>
        <w:rPr>
          <w:color w:val="000000"/>
        </w:rPr>
        <w:t xml:space="preserve">n later years, kangaroo rats </w:t>
      </w:r>
      <w:del w:id="473" w:author="Diaz,Renata M" w:date="2022-01-04T13:14:00Z">
        <w:r w:rsidDel="0000645B">
          <w:rPr>
            <w:color w:val="000000"/>
          </w:rPr>
          <w:delText xml:space="preserve">have </w:delText>
        </w:r>
      </w:del>
      <w:r>
        <w:rPr>
          <w:color w:val="000000"/>
        </w:rPr>
        <w:t xml:space="preserve">accounted for a lower proportion of baseline </w:t>
      </w:r>
      <w:r w:rsidRPr="002C69CC">
        <w:rPr>
          <w:i/>
          <w:color w:val="000000"/>
        </w:rPr>
        <w:t xml:space="preserve">Etot </w:t>
      </w:r>
      <w:r>
        <w:rPr>
          <w:color w:val="000000"/>
        </w:rPr>
        <w:t>than they did at the beginning of the study (Figure 1C). From 1988-</w:t>
      </w:r>
      <w:del w:id="474" w:author="Diaz,Renata M" w:date="2022-01-04T13:15:00Z">
        <w:r w:rsidDel="00B135B5">
          <w:rPr>
            <w:color w:val="000000"/>
          </w:rPr>
          <w:delText>1996</w:delText>
        </w:r>
      </w:del>
      <w:ins w:id="475" w:author="Diaz,Renata M" w:date="2022-01-04T13:15:00Z">
        <w:r w:rsidR="00B135B5">
          <w:rPr>
            <w:color w:val="000000"/>
          </w:rPr>
          <w:t>1997</w:t>
        </w:r>
      </w:ins>
      <w:r>
        <w:rPr>
          <w:color w:val="000000"/>
        </w:rPr>
        <w:t>, kangaroo rats accounted for 92% (</w:t>
      </w:r>
      <w:del w:id="476" w:author="Diaz,Renata M" w:date="2022-01-04T18:09:00Z">
        <w:r w:rsidDel="00EB47C6">
          <w:rPr>
            <w:color w:val="000000"/>
          </w:rPr>
          <w:delText>90</w:delText>
        </w:r>
      </w:del>
      <w:ins w:id="477" w:author="Diaz,Renata M" w:date="2022-01-04T18:09:00Z">
        <w:r w:rsidR="00EB47C6">
          <w:rPr>
            <w:color w:val="000000"/>
          </w:rPr>
          <w:t>87</w:t>
        </w:r>
      </w:ins>
      <w:r>
        <w:rPr>
          <w:color w:val="000000"/>
        </w:rPr>
        <w:t>-</w:t>
      </w:r>
      <w:del w:id="478" w:author="Diaz,Renata M" w:date="2022-01-04T18:09:00Z">
        <w:r w:rsidDel="00EB47C6">
          <w:rPr>
            <w:color w:val="000000"/>
          </w:rPr>
          <w:delText>94</w:delText>
        </w:r>
      </w:del>
      <w:ins w:id="479" w:author="Diaz,Renata M" w:date="2022-01-04T18:09:00Z">
        <w:r w:rsidR="00EB47C6">
          <w:rPr>
            <w:color w:val="000000"/>
          </w:rPr>
          <w:t>97</w:t>
        </w:r>
      </w:ins>
      <w:r>
        <w:rPr>
          <w:color w:val="000000"/>
        </w:rPr>
        <w:t xml:space="preserve">%) of </w:t>
      </w:r>
      <w:r>
        <w:rPr>
          <w:i/>
          <w:color w:val="000000"/>
        </w:rPr>
        <w:t xml:space="preserve">Etot </w:t>
      </w:r>
      <w:r>
        <w:rPr>
          <w:color w:val="000000"/>
        </w:rPr>
        <w:t xml:space="preserve">on controls; </w:t>
      </w:r>
      <w:del w:id="480" w:author="Diaz,Renata M" w:date="2022-01-04T13:14:00Z">
        <w:r w:rsidDel="0000645B">
          <w:rPr>
            <w:color w:val="000000"/>
          </w:rPr>
          <w:delText>in later time periods</w:delText>
        </w:r>
      </w:del>
      <w:ins w:id="481" w:author="Diaz,Renata M" w:date="2022-01-04T13:14:00Z">
        <w:r w:rsidR="0000645B">
          <w:rPr>
            <w:color w:val="000000"/>
          </w:rPr>
          <w:t>after 199</w:t>
        </w:r>
      </w:ins>
      <w:ins w:id="482" w:author="Diaz,Renata M" w:date="2022-01-04T13:15:00Z">
        <w:r w:rsidR="00B135B5">
          <w:rPr>
            <w:color w:val="000000"/>
          </w:rPr>
          <w:t>7</w:t>
        </w:r>
      </w:ins>
      <w:r>
        <w:rPr>
          <w:color w:val="000000"/>
        </w:rPr>
        <w:t>, this dropped to an average of approximately 70% (1988-</w:t>
      </w:r>
      <w:del w:id="483" w:author="Diaz,Renata M" w:date="2022-01-04T13:15:00Z">
        <w:r w:rsidDel="00B135B5">
          <w:rPr>
            <w:color w:val="000000"/>
          </w:rPr>
          <w:delText xml:space="preserve">1996 </w:delText>
        </w:r>
      </w:del>
      <w:ins w:id="484" w:author="Diaz,Renata M" w:date="2022-01-04T13:15:00Z">
        <w:r w:rsidR="00B135B5">
          <w:rPr>
            <w:color w:val="000000"/>
          </w:rPr>
          <w:t xml:space="preserve">1997 </w:t>
        </w:r>
      </w:ins>
      <w:r>
        <w:rPr>
          <w:color w:val="000000"/>
        </w:rPr>
        <w:t>compared to later time periods,</w:t>
      </w:r>
      <w:del w:id="485" w:author="Diaz,Renata M" w:date="2022-01-07T09:09:00Z">
        <w:r w:rsidDel="008B4E9D">
          <w:rPr>
            <w:color w:val="000000"/>
          </w:rPr>
          <w:delText xml:space="preserve"> </w:delText>
        </w:r>
      </w:del>
      <w:ins w:id="486" w:author="Diaz,Renata M" w:date="2022-01-07T09:09:00Z">
        <w:r w:rsidR="008B4E9D">
          <w:rPr>
            <w:color w:val="000000"/>
          </w:rPr>
          <w:t xml:space="preserve"> both </w:t>
        </w:r>
        <w:r w:rsidR="008B4E9D">
          <w:rPr>
            <w:i/>
            <w:iCs/>
            <w:color w:val="000000"/>
          </w:rPr>
          <w:t xml:space="preserve">p </w:t>
        </w:r>
        <w:r w:rsidR="008B4E9D">
          <w:rPr>
            <w:color w:val="000000"/>
          </w:rPr>
          <w:t>= .</w:t>
        </w:r>
      </w:ins>
      <w:ins w:id="487" w:author="Diaz,Renata M" w:date="2022-01-07T09:10:00Z">
        <w:r w:rsidR="008B4E9D">
          <w:rPr>
            <w:color w:val="000000"/>
          </w:rPr>
          <w:t>0004</w:t>
        </w:r>
      </w:ins>
      <w:del w:id="488" w:author="Diaz,Renata M" w:date="2022-01-07T09:09:00Z">
        <w:r w:rsidDel="008B4E9D">
          <w:rPr>
            <w:i/>
            <w:color w:val="000000"/>
          </w:rPr>
          <w:delText xml:space="preserve">p </w:delText>
        </w:r>
        <w:r w:rsidDel="008B4E9D">
          <w:rPr>
            <w:color w:val="000000"/>
          </w:rPr>
          <w:delText>&lt; 0.001</w:delText>
        </w:r>
      </w:del>
      <w:r>
        <w:rPr>
          <w:color w:val="000000"/>
        </w:rPr>
        <w:t xml:space="preserve">; </w:t>
      </w:r>
      <w:del w:id="489" w:author="Diaz,Renata M" w:date="2022-01-04T17:51:00Z">
        <w:r w:rsidDel="00AA1A2B">
          <w:rPr>
            <w:color w:val="000000"/>
          </w:rPr>
          <w:delText>1996</w:delText>
        </w:r>
      </w:del>
      <w:ins w:id="490" w:author="Diaz,Renata M" w:date="2022-01-04T17:51:00Z">
        <w:r w:rsidR="00AA1A2B">
          <w:rPr>
            <w:color w:val="000000"/>
          </w:rPr>
          <w:t>1997</w:t>
        </w:r>
      </w:ins>
      <w:r>
        <w:rPr>
          <w:color w:val="000000"/>
        </w:rPr>
        <w:t xml:space="preserve">-2010 and 2020-2020 not significantly different, </w:t>
      </w:r>
      <w:r>
        <w:rPr>
          <w:i/>
          <w:color w:val="000000"/>
        </w:rPr>
        <w:t xml:space="preserve">p = </w:t>
      </w:r>
      <w:r>
        <w:rPr>
          <w:color w:val="000000"/>
        </w:rPr>
        <w:t>.</w:t>
      </w:r>
      <w:del w:id="491" w:author="Diaz,Renata M" w:date="2022-01-04T18:09:00Z">
        <w:r w:rsidDel="00EB47C6">
          <w:rPr>
            <w:color w:val="000000"/>
          </w:rPr>
          <w:delText>86</w:delText>
        </w:r>
      </w:del>
      <w:ins w:id="492" w:author="Diaz,Renata M" w:date="2022-01-04T18:09:00Z">
        <w:r w:rsidR="00EB47C6">
          <w:rPr>
            <w:color w:val="000000"/>
          </w:rPr>
          <w:t>9</w:t>
        </w:r>
      </w:ins>
      <w:ins w:id="493" w:author="Diaz,Renata M" w:date="2022-01-07T09:10:00Z">
        <w:r w:rsidR="00C10EDA">
          <w:rPr>
            <w:color w:val="000000"/>
          </w:rPr>
          <w:t>76</w:t>
        </w:r>
      </w:ins>
      <w:r>
        <w:rPr>
          <w:color w:val="000000"/>
        </w:rPr>
        <w:t xml:space="preserve">). Because the proportion of </w:t>
      </w:r>
      <w:r>
        <w:rPr>
          <w:i/>
          <w:color w:val="000000"/>
        </w:rPr>
        <w:t xml:space="preserve">Etot </w:t>
      </w:r>
      <w:r>
        <w:rPr>
          <w:color w:val="000000"/>
        </w:rPr>
        <w:t>directly lost to kangaroo rat removal was smaller from 2010-2020 than from 1988-</w:t>
      </w:r>
      <w:del w:id="494" w:author="Diaz,Renata M" w:date="2022-01-04T13:15:00Z">
        <w:r w:rsidDel="00B135B5">
          <w:rPr>
            <w:color w:val="000000"/>
          </w:rPr>
          <w:delText>1996</w:delText>
        </w:r>
      </w:del>
      <w:ins w:id="495" w:author="Diaz,Renata M" w:date="2022-01-04T13:15:00Z">
        <w:r w:rsidR="00B135B5">
          <w:rPr>
            <w:color w:val="000000"/>
          </w:rPr>
          <w:t>1997</w:t>
        </w:r>
      </w:ins>
      <w:r>
        <w:rPr>
          <w:color w:val="000000"/>
        </w:rPr>
        <w:t>, the total energy ratio was higher from 2010-2020 than it was from 1988-</w:t>
      </w:r>
      <w:del w:id="496" w:author="Diaz,Renata M" w:date="2022-01-04T13:15:00Z">
        <w:r w:rsidDel="00B135B5">
          <w:rPr>
            <w:color w:val="000000"/>
          </w:rPr>
          <w:delText xml:space="preserve">1996 </w:delText>
        </w:r>
      </w:del>
      <w:ins w:id="497" w:author="Diaz,Renata M" w:date="2022-01-04T13:15:00Z">
        <w:r w:rsidR="00B135B5">
          <w:rPr>
            <w:color w:val="000000"/>
          </w:rPr>
          <w:t xml:space="preserve">1997 </w:t>
        </w:r>
      </w:ins>
      <w:r>
        <w:rPr>
          <w:color w:val="000000"/>
        </w:rPr>
        <w:t xml:space="preserve">- even though there was not a detectable difference between the two time periods in the proportion of lost energy being offset through </w:t>
      </w:r>
      <w:del w:id="498" w:author="Diaz,Renata M" w:date="2022-01-03T16:03:00Z">
        <w:r w:rsidDel="00BA0C00">
          <w:rPr>
            <w:color w:val="000000"/>
          </w:rPr>
          <w:delText xml:space="preserve">energetic </w:delText>
        </w:r>
      </w:del>
      <w:r>
        <w:rPr>
          <w:color w:val="000000"/>
        </w:rPr>
        <w:t>compensation. </w:t>
      </w:r>
    </w:p>
    <w:p w14:paraId="0000001C" w14:textId="77777777" w:rsidR="0014228D" w:rsidRDefault="004D2FE6">
      <w:pPr>
        <w:pStyle w:val="Heading1"/>
      </w:pPr>
      <w:r>
        <w:t>Discussion</w:t>
      </w:r>
    </w:p>
    <w:p w14:paraId="501B0446" w14:textId="005D4530" w:rsidR="006B5E8C" w:rsidRDefault="004D2FE6">
      <w:pPr>
        <w:pBdr>
          <w:top w:val="nil"/>
          <w:left w:val="nil"/>
          <w:bottom w:val="nil"/>
          <w:right w:val="nil"/>
          <w:between w:val="nil"/>
        </w:pBdr>
        <w:ind w:firstLine="720"/>
      </w:pPr>
      <w:r>
        <w:rPr>
          <w:color w:val="000000"/>
        </w:rPr>
        <w:t>    The dynamics of rodent community energy use at Portal illustrate that t</w:t>
      </w:r>
      <w:r>
        <w:t xml:space="preserve">he role of functional redundancy in buffering community function against species loss fluctuates over time, due to changes in both species composition and in the degree of functional overlap among the same species. </w:t>
      </w:r>
      <w:r>
        <w:rPr>
          <w:color w:val="000000"/>
        </w:rPr>
        <w:t xml:space="preserve">The </w:t>
      </w:r>
      <w:del w:id="499" w:author="Diaz,Renata M" w:date="2022-01-04T13:15:00Z">
        <w:r w:rsidDel="00B135B5">
          <w:rPr>
            <w:color w:val="000000"/>
          </w:rPr>
          <w:delText xml:space="preserve">1996 </w:delText>
        </w:r>
      </w:del>
      <w:ins w:id="500" w:author="Diaz,Renata M" w:date="2022-01-04T13:15:00Z">
        <w:r w:rsidR="00B135B5">
          <w:rPr>
            <w:color w:val="000000"/>
          </w:rPr>
          <w:t xml:space="preserve">1997 </w:t>
        </w:r>
      </w:ins>
      <w:r>
        <w:rPr>
          <w:color w:val="000000"/>
        </w:rPr>
        <w:t xml:space="preserve">increase in compensation, driven by </w:t>
      </w:r>
      <w:r>
        <w:rPr>
          <w:i/>
          <w:color w:val="000000"/>
        </w:rPr>
        <w:t>C. baileyi</w:t>
      </w:r>
      <w:r>
        <w:rPr>
          <w:color w:val="000000"/>
        </w:rPr>
        <w:t xml:space="preserve">’s establishment at the site, was a clear and compelling </w:t>
      </w:r>
      <w:r>
        <w:t>instance</w:t>
      </w:r>
      <w:r>
        <w:rPr>
          <w:color w:val="000000"/>
        </w:rPr>
        <w:t xml:space="preserve"> of colonization from the regional species pool overcoming </w:t>
      </w:r>
      <w:ins w:id="501" w:author="Diaz,Renata M" w:date="2022-01-04T13:18:00Z">
        <w:r w:rsidR="008C730E">
          <w:rPr>
            <w:color w:val="000000"/>
          </w:rPr>
          <w:t>limitation</w:t>
        </w:r>
      </w:ins>
      <w:ins w:id="502" w:author="Ernest, Morgan" w:date="2022-01-19T12:56:00Z">
        <w:r w:rsidR="00790B28">
          <w:rPr>
            <w:color w:val="000000"/>
          </w:rPr>
          <w:t>s</w:t>
        </w:r>
      </w:ins>
      <w:del w:id="503" w:author="Diaz,Renata M" w:date="2022-01-04T13:18:00Z">
        <w:r w:rsidDel="008C730E">
          <w:rPr>
            <w:color w:val="000000"/>
          </w:rPr>
          <w:delText>a</w:delText>
        </w:r>
      </w:del>
      <w:r>
        <w:rPr>
          <w:color w:val="000000"/>
        </w:rPr>
        <w:t xml:space="preserve"> </w:t>
      </w:r>
      <w:del w:id="504" w:author="Diaz,Renata M" w:date="2022-01-04T13:18:00Z">
        <w:r w:rsidDel="008C730E">
          <w:rPr>
            <w:color w:val="000000"/>
          </w:rPr>
          <w:delText xml:space="preserve">dispersal </w:delText>
        </w:r>
        <w:r w:rsidDel="008C730E">
          <w:delText>constraint</w:delText>
        </w:r>
        <w:r w:rsidDel="008C730E">
          <w:rPr>
            <w:color w:val="000000"/>
          </w:rPr>
          <w:delText xml:space="preserve"> </w:delText>
        </w:r>
      </w:del>
      <w:r>
        <w:rPr>
          <w:color w:val="000000"/>
        </w:rPr>
        <w:t>on func</w:t>
      </w:r>
      <w:r>
        <w:t>tional redundancy (Ernest and Brown 2001; Leibold et al 2017)</w:t>
      </w:r>
      <w:r>
        <w:rPr>
          <w:color w:val="000000"/>
        </w:rPr>
        <w:t xml:space="preserve">. </w:t>
      </w:r>
      <w:r>
        <w:t>Although</w:t>
      </w:r>
      <w:r>
        <w:rPr>
          <w:color w:val="000000"/>
        </w:rPr>
        <w:t xml:space="preserve"> the small granivore species originally present in the community did not possess the traits necessary to </w:t>
      </w:r>
      <w:r>
        <w:t>compensate for kangaroo rats</w:t>
      </w:r>
      <w:r>
        <w:rPr>
          <w:color w:val="000000"/>
        </w:rPr>
        <w:t xml:space="preserve">, </w:t>
      </w:r>
      <w:r>
        <w:rPr>
          <w:i/>
          <w:color w:val="000000"/>
        </w:rPr>
        <w:t>C. baileyi</w:t>
      </w:r>
      <w:r>
        <w:rPr>
          <w:color w:val="000000"/>
        </w:rPr>
        <w:t xml:space="preserve"> supplied those traits and </w:t>
      </w:r>
      <w:r>
        <w:rPr>
          <w:color w:val="000000"/>
        </w:rPr>
        <w:lastRenderedPageBreak/>
        <w:t>substantially</w:t>
      </w:r>
      <w:ins w:id="505" w:author="Diaz,Renata M" w:date="2022-01-03T17:19:00Z">
        <w:r w:rsidR="00F65D51">
          <w:rPr>
            <w:color w:val="000000"/>
          </w:rPr>
          <w:t>, but incompletely,</w:t>
        </w:r>
      </w:ins>
      <w:r>
        <w:rPr>
          <w:color w:val="000000"/>
        </w:rPr>
        <w:t xml:space="preserve"> restored community function</w:t>
      </w:r>
      <w:del w:id="506" w:author="Diaz,Renata M" w:date="2022-01-04T13:19:00Z">
        <w:r w:rsidDel="008C730E">
          <w:rPr>
            <w:color w:val="000000"/>
          </w:rPr>
          <w:delText xml:space="preserve"> on exclosure plots</w:delText>
        </w:r>
      </w:del>
      <w:r>
        <w:rPr>
          <w:color w:val="000000"/>
        </w:rPr>
        <w:t xml:space="preserve">. In contrast, following the community reorganization event in 2010, </w:t>
      </w:r>
      <w:r>
        <w:rPr>
          <w:i/>
          <w:color w:val="000000"/>
        </w:rPr>
        <w:t xml:space="preserve">C. baileyi </w:t>
      </w:r>
      <w:r>
        <w:rPr>
          <w:color w:val="000000"/>
        </w:rPr>
        <w:t>remained present in the community, but</w:t>
      </w:r>
      <w:r>
        <w:rPr>
          <w:i/>
          <w:color w:val="000000"/>
        </w:rPr>
        <w:t xml:space="preserve"> </w:t>
      </w:r>
      <w:r>
        <w:rPr>
          <w:color w:val="000000"/>
        </w:rPr>
        <w:t xml:space="preserve">ceased to operate as a </w:t>
      </w:r>
      <w:ins w:id="507" w:author="Diaz,Renata M" w:date="2022-01-03T17:20:00Z">
        <w:r w:rsidR="00F65D51">
          <w:rPr>
            <w:color w:val="000000"/>
          </w:rPr>
          <w:t xml:space="preserve">partial </w:t>
        </w:r>
      </w:ins>
      <w:r>
        <w:rPr>
          <w:color w:val="000000"/>
        </w:rPr>
        <w:t xml:space="preserve">functional replacement for kangaroo rats. This is consistent with fluctuating conditions modulating </w:t>
      </w:r>
      <w:del w:id="508" w:author="Diaz,Renata M" w:date="2022-01-04T13:19:00Z">
        <w:r w:rsidDel="008C730E">
          <w:rPr>
            <w:color w:val="000000"/>
          </w:rPr>
          <w:delText xml:space="preserve">the degree of </w:delText>
        </w:r>
      </w:del>
      <w:r>
        <w:rPr>
          <w:color w:val="000000"/>
        </w:rPr>
        <w:t xml:space="preserve">functional </w:t>
      </w:r>
      <w:r>
        <w:t>redundancy</w:t>
      </w:r>
      <w:r>
        <w:rPr>
          <w:color w:val="000000"/>
        </w:rPr>
        <w:t xml:space="preserve"> between similar, but non-identical, competitors. Kangaroo rats and </w:t>
      </w:r>
      <w:r>
        <w:rPr>
          <w:i/>
          <w:color w:val="000000"/>
        </w:rPr>
        <w:t xml:space="preserve">C. baileyi </w:t>
      </w:r>
      <w:r>
        <w:rPr>
          <w:color w:val="000000"/>
        </w:rPr>
        <w:t xml:space="preserve">are relatively similar in size and are demonstrably capable of using similar resources. However, </w:t>
      </w:r>
      <w:r>
        <w:rPr>
          <w:i/>
          <w:color w:val="000000"/>
        </w:rPr>
        <w:t xml:space="preserve">C. baileyi </w:t>
      </w:r>
      <w:r>
        <w:rPr>
          <w:color w:val="000000"/>
        </w:rPr>
        <w:t xml:space="preserve">prefers different, shrubbier microhabitats than kangaroo rats, and the two groups have been </w:t>
      </w:r>
      <w:r>
        <w:t>observed</w:t>
      </w:r>
      <w:r>
        <w:rPr>
          <w:color w:val="000000"/>
        </w:rPr>
        <w:t xml:space="preserve"> to </w:t>
      </w:r>
      <w:r>
        <w:t>replace each other</w:t>
      </w:r>
      <w:r>
        <w:rPr>
          <w:color w:val="000000"/>
        </w:rPr>
        <w:t xml:space="preserve"> in adjacent habitats (</w:t>
      </w:r>
      <w:del w:id="509" w:author="Diaz,Renata M" w:date="2022-01-24T16:03:00Z">
        <w:r w:rsidDel="00FD5777">
          <w:rPr>
            <w:color w:val="000000"/>
          </w:rPr>
          <w:delText>Rosenzweig and Winakur 1969; M’Closkey 1982; Price 1978</w:delText>
        </w:r>
      </w:del>
      <w:ins w:id="510" w:author="Diaz,Renata M" w:date="2022-01-24T16:03:00Z">
        <w:r w:rsidR="00FD5777">
          <w:rPr>
            <w:color w:val="000000"/>
          </w:rPr>
          <w:t>Ernest and Brown 2001</w:t>
        </w:r>
      </w:ins>
      <w:r>
        <w:rPr>
          <w:color w:val="000000"/>
        </w:rPr>
        <w:t xml:space="preserve">). We suggest that this study site, which has historically been dominated by kangaroo rats, constitutes marginal habitat for </w:t>
      </w:r>
      <w:r>
        <w:rPr>
          <w:i/>
          <w:color w:val="000000"/>
        </w:rPr>
        <w:t>C. baileyi</w:t>
      </w:r>
      <w:r>
        <w:rPr>
          <w:color w:val="000000"/>
        </w:rPr>
        <w:t xml:space="preserve">, and that, while conditions from </w:t>
      </w:r>
      <w:del w:id="511" w:author="Diaz,Renata M" w:date="2022-01-04T13:20:00Z">
        <w:r w:rsidDel="008C730E">
          <w:rPr>
            <w:color w:val="000000"/>
          </w:rPr>
          <w:delText>1996</w:delText>
        </w:r>
      </w:del>
      <w:ins w:id="512" w:author="Diaz,Renata M" w:date="2022-01-04T13:20:00Z">
        <w:r w:rsidR="008C730E">
          <w:rPr>
            <w:color w:val="000000"/>
          </w:rPr>
          <w:t>1997</w:t>
        </w:r>
      </w:ins>
      <w:r>
        <w:rPr>
          <w:color w:val="000000"/>
        </w:rPr>
        <w:t xml:space="preserve">-2010 aligned sufficiently with </w:t>
      </w:r>
      <w:r>
        <w:rPr>
          <w:i/>
          <w:color w:val="000000"/>
        </w:rPr>
        <w:t>C. baileyi</w:t>
      </w:r>
      <w:r>
        <w:rPr>
          <w:color w:val="000000"/>
        </w:rPr>
        <w:t xml:space="preserve">’s requirements to create </w:t>
      </w:r>
      <w:r>
        <w:t>appreciable</w:t>
      </w:r>
      <w:r>
        <w:rPr>
          <w:color w:val="000000"/>
        </w:rPr>
        <w:t xml:space="preserve"> functional </w:t>
      </w:r>
      <w:r>
        <w:t>redundancy</w:t>
      </w:r>
      <w:r>
        <w:rPr>
          <w:color w:val="000000"/>
        </w:rPr>
        <w:t xml:space="preserve"> between kangaroo rats and </w:t>
      </w:r>
      <w:r>
        <w:rPr>
          <w:i/>
          <w:color w:val="000000"/>
        </w:rPr>
        <w:t>C. baileyi</w:t>
      </w:r>
      <w:r>
        <w:rPr>
          <w:color w:val="000000"/>
        </w:rPr>
        <w:t xml:space="preserve">, conditions since </w:t>
      </w:r>
      <w:del w:id="513" w:author="Diaz,Renata M" w:date="2022-01-04T13:20:00Z">
        <w:r w:rsidDel="008C730E">
          <w:rPr>
            <w:color w:val="000000"/>
          </w:rPr>
          <w:delText xml:space="preserve">2010 </w:delText>
        </w:r>
      </w:del>
      <w:r>
        <w:rPr>
          <w:color w:val="000000"/>
        </w:rPr>
        <w:t xml:space="preserve">have caused this redundancy to break down. </w:t>
      </w:r>
      <w:r>
        <w:rPr>
          <w:i/>
          <w:color w:val="000000"/>
        </w:rPr>
        <w:t>C. baileyi</w:t>
      </w:r>
      <w:r>
        <w:rPr>
          <w:color w:val="000000"/>
        </w:rPr>
        <w:t>’s decline occurred immediately following a period of low plant productivity and low rodent abundance community-wide</w:t>
      </w:r>
      <w:ins w:id="514" w:author="Diaz,Renata M" w:date="2022-01-04T13:22:00Z">
        <w:r w:rsidR="008C730E">
          <w:rPr>
            <w:color w:val="000000"/>
          </w:rPr>
          <w:t xml:space="preserve">, and in </w:t>
        </w:r>
      </w:ins>
      <w:del w:id="515" w:author="Diaz,Renata M" w:date="2022-01-04T13:21:00Z">
        <w:r w:rsidDel="008C730E">
          <w:rPr>
            <w:color w:val="000000"/>
          </w:rPr>
          <w:delText xml:space="preserve"> (Appendix 2; Christensen et al. 2018). In </w:delText>
        </w:r>
      </w:del>
      <w:r>
        <w:rPr>
          <w:color w:val="000000"/>
        </w:rPr>
        <w:t xml:space="preserve">the decade </w:t>
      </w:r>
      <w:del w:id="516" w:author="Diaz,Renata M" w:date="2022-01-04T13:22:00Z">
        <w:r w:rsidDel="008C730E">
          <w:delText>after</w:delText>
        </w:r>
      </w:del>
      <w:ins w:id="517" w:author="Diaz,Renata M" w:date="2022-01-04T13:22:00Z">
        <w:r w:rsidR="008C730E">
          <w:t>following</w:t>
        </w:r>
      </w:ins>
      <w:r>
        <w:rPr>
          <w:color w:val="000000"/>
        </w:rPr>
        <w:t xml:space="preserve">, the site experienced two long and severe droughts </w:t>
      </w:r>
      <w:del w:id="518" w:author="Diaz,Renata M" w:date="2022-01-04T13:20:00Z">
        <w:r w:rsidDel="008C730E">
          <w:rPr>
            <w:color w:val="000000"/>
          </w:rPr>
          <w:delText xml:space="preserve">interspersed with an exceptionally wet period </w:delText>
        </w:r>
      </w:del>
      <w:r>
        <w:rPr>
          <w:color w:val="000000"/>
        </w:rPr>
        <w:t xml:space="preserve">(Appendix </w:t>
      </w:r>
      <w:ins w:id="519" w:author="Diaz,Renata M" w:date="2022-01-24T15:52:00Z">
        <w:r w:rsidR="000739A9">
          <w:rPr>
            <w:color w:val="000000"/>
          </w:rPr>
          <w:t>S4</w:t>
        </w:r>
      </w:ins>
      <w:del w:id="520" w:author="Diaz,Renata M" w:date="2022-01-24T15:52:00Z">
        <w:r w:rsidDel="000739A9">
          <w:rPr>
            <w:color w:val="000000"/>
          </w:rPr>
          <w:delText>2</w:delText>
        </w:r>
      </w:del>
      <w:r>
        <w:rPr>
          <w:color w:val="000000"/>
        </w:rPr>
        <w:t xml:space="preserve">; Christensen et al. 2018). These extreme conditions may themselves have limited </w:t>
      </w:r>
      <w:r>
        <w:rPr>
          <w:i/>
          <w:color w:val="000000"/>
        </w:rPr>
        <w:t xml:space="preserve">C. baileyi’s </w:t>
      </w:r>
      <w:r>
        <w:rPr>
          <w:color w:val="000000"/>
        </w:rPr>
        <w:t xml:space="preserve">fitness at the site, or the community-wide low abundance event may have temporarily overcome incumbency effects and triggered a community </w:t>
      </w:r>
      <w:del w:id="521" w:author="Diaz,Renata M" w:date="2022-01-04T13:21:00Z">
        <w:r w:rsidDel="008C730E">
          <w:rPr>
            <w:color w:val="000000"/>
          </w:rPr>
          <w:delText xml:space="preserve">reorganization </w:delText>
        </w:r>
      </w:del>
      <w:ins w:id="522" w:author="Diaz,Renata M" w:date="2022-01-04T13:21:00Z">
        <w:r w:rsidR="008C730E">
          <w:rPr>
            <w:color w:val="000000"/>
          </w:rPr>
          <w:t xml:space="preserve">shift </w:t>
        </w:r>
      </w:ins>
      <w:r>
        <w:rPr>
          <w:color w:val="000000"/>
        </w:rPr>
        <w:t xml:space="preserve">tracking longer-term habitat </w:t>
      </w:r>
      <w:del w:id="523" w:author="Diaz,Renata M" w:date="2022-01-04T13:21:00Z">
        <w:r w:rsidDel="008C730E">
          <w:rPr>
            <w:color w:val="000000"/>
          </w:rPr>
          <w:delText xml:space="preserve">shifts </w:delText>
        </w:r>
      </w:del>
      <w:ins w:id="524" w:author="Diaz,Renata M" w:date="2022-01-04T13:21:00Z">
        <w:r w:rsidR="008C730E">
          <w:rPr>
            <w:color w:val="000000"/>
          </w:rPr>
          <w:t xml:space="preserve">trends </w:t>
        </w:r>
      </w:ins>
      <w:r>
        <w:rPr>
          <w:color w:val="000000"/>
        </w:rPr>
        <w:t xml:space="preserve">(Thibault and Brown 2008; Christensen et al. 2018). Regardless of the proximate cause of </w:t>
      </w:r>
      <w:r>
        <w:rPr>
          <w:i/>
          <w:color w:val="000000"/>
        </w:rPr>
        <w:t>C. baileyi</w:t>
      </w:r>
      <w:r>
        <w:rPr>
          <w:color w:val="000000"/>
        </w:rPr>
        <w:t xml:space="preserve">’s decline, the fact that </w:t>
      </w:r>
      <w:r>
        <w:rPr>
          <w:i/>
          <w:color w:val="000000"/>
        </w:rPr>
        <w:t>C. ba</w:t>
      </w:r>
      <w:ins w:id="525" w:author="Ernest, Morgan" w:date="2022-01-19T12:58:00Z">
        <w:r w:rsidR="00592F4A">
          <w:rPr>
            <w:i/>
            <w:color w:val="000000"/>
          </w:rPr>
          <w:t>i</w:t>
        </w:r>
      </w:ins>
      <w:r>
        <w:rPr>
          <w:i/>
          <w:color w:val="000000"/>
        </w:rPr>
        <w:t>l</w:t>
      </w:r>
      <w:del w:id="526" w:author="Ernest, Morgan" w:date="2022-01-19T12:58:00Z">
        <w:r w:rsidDel="00592F4A">
          <w:rPr>
            <w:i/>
            <w:color w:val="000000"/>
          </w:rPr>
          <w:delText>i</w:delText>
        </w:r>
      </w:del>
      <w:r>
        <w:rPr>
          <w:i/>
          <w:color w:val="000000"/>
        </w:rPr>
        <w:t xml:space="preserve">eyi </w:t>
      </w:r>
      <w:r>
        <w:rPr>
          <w:color w:val="000000"/>
        </w:rPr>
        <w:t xml:space="preserve">remains in the community, but no longer compensates for kangaroo rats, illustrates that changing conditions can have profound effects on </w:t>
      </w:r>
      <w:r>
        <w:t>community function</w:t>
      </w:r>
      <w:r>
        <w:rPr>
          <w:color w:val="000000"/>
        </w:rPr>
        <w:t xml:space="preserve"> by modulating the degree of functional </w:t>
      </w:r>
      <w:r>
        <w:t>redundancy</w:t>
      </w:r>
      <w:r>
        <w:rPr>
          <w:color w:val="000000"/>
        </w:rPr>
        <w:t xml:space="preserve"> within a consistent set of species.</w:t>
      </w:r>
      <w:sdt>
        <w:sdtPr>
          <w:tag w:val="goog_rdk_42"/>
          <w:id w:val="-563714885"/>
        </w:sdtPr>
        <w:sdtEndPr/>
        <w:sdtContent>
          <w:sdt>
            <w:sdtPr>
              <w:tag w:val="goog_rdk_43"/>
              <w:id w:val="-627083118"/>
            </w:sdtPr>
            <w:sdtEndPr/>
            <w:sdtContent/>
          </w:sdt>
        </w:sdtContent>
      </w:sdt>
    </w:p>
    <w:p w14:paraId="3E362329" w14:textId="13877230" w:rsidR="00AE66A3" w:rsidRPr="005B1DA0" w:rsidRDefault="00AE66A3">
      <w:pPr>
        <w:pBdr>
          <w:top w:val="nil"/>
          <w:left w:val="nil"/>
          <w:bottom w:val="nil"/>
          <w:right w:val="nil"/>
          <w:between w:val="nil"/>
        </w:pBdr>
        <w:ind w:firstLine="720"/>
        <w:rPr>
          <w:iCs/>
          <w:color w:val="000000"/>
        </w:rPr>
      </w:pPr>
      <w:r>
        <w:rPr>
          <w:color w:val="000000"/>
        </w:rPr>
        <w:t xml:space="preserve">While changes in compensation </w:t>
      </w:r>
      <w:del w:id="527" w:author="Diaz,Renata M" w:date="2022-01-04T13:22:00Z">
        <w:r w:rsidDel="00142519">
          <w:rPr>
            <w:color w:val="000000"/>
          </w:rPr>
          <w:delText xml:space="preserve">over time </w:delText>
        </w:r>
      </w:del>
      <w:r>
        <w:rPr>
          <w:color w:val="000000"/>
        </w:rPr>
        <w:t xml:space="preserve">have contributed to changes in community function in this system, changes in compensation alone do not fully account for the long-term changes in the </w:t>
      </w:r>
      <w:r>
        <w:rPr>
          <w:color w:val="000000"/>
        </w:rPr>
        <w:lastRenderedPageBreak/>
        <w:t xml:space="preserve">overall impact of kangaroo rat removal on </w:t>
      </w:r>
      <w:r>
        <w:rPr>
          <w:i/>
          <w:color w:val="000000"/>
        </w:rPr>
        <w:t>Etot</w:t>
      </w:r>
      <w:r>
        <w:rPr>
          <w:iCs/>
          <w:color w:val="000000"/>
        </w:rPr>
        <w:t xml:space="preserve">. </w:t>
      </w:r>
      <w:del w:id="528" w:author="Diaz,Renata M" w:date="2022-01-04T13:22:00Z">
        <w:r w:rsidDel="00142519">
          <w:rPr>
            <w:iCs/>
            <w:color w:val="000000"/>
          </w:rPr>
          <w:delText xml:space="preserve">Specifically, </w:delText>
        </w:r>
      </w:del>
      <w:ins w:id="529" w:author="Diaz,Renata M" w:date="2022-01-04T13:23:00Z">
        <w:r w:rsidR="00622B1D">
          <w:rPr>
            <w:iCs/>
            <w:color w:val="000000"/>
          </w:rPr>
          <w:t>Since 2010, a</w:t>
        </w:r>
      </w:ins>
      <w:del w:id="530" w:author="Diaz,Renata M" w:date="2022-01-04T13:23:00Z">
        <w:r w:rsidDel="00142519">
          <w:rPr>
            <w:iCs/>
            <w:color w:val="000000"/>
          </w:rPr>
          <w:delText>a</w:delText>
        </w:r>
      </w:del>
      <w:r>
        <w:rPr>
          <w:iCs/>
          <w:color w:val="000000"/>
        </w:rPr>
        <w:t xml:space="preserve">lthough </w:t>
      </w:r>
      <w:r w:rsidR="005B1DA0">
        <w:rPr>
          <w:iCs/>
          <w:color w:val="000000"/>
        </w:rPr>
        <w:t xml:space="preserve">the ratio of </w:t>
      </w:r>
      <w:r w:rsidR="005B1DA0">
        <w:rPr>
          <w:i/>
          <w:color w:val="000000"/>
        </w:rPr>
        <w:t xml:space="preserve">Etot </w:t>
      </w:r>
      <w:r w:rsidR="005B1DA0">
        <w:rPr>
          <w:iCs/>
          <w:color w:val="000000"/>
        </w:rPr>
        <w:t xml:space="preserve">on exclosure plots relative to control plots declined coinciding with the breakdown in compensation associated with </w:t>
      </w:r>
      <w:r w:rsidR="005B1DA0">
        <w:rPr>
          <w:i/>
          <w:iCs/>
          <w:color w:val="000000"/>
        </w:rPr>
        <w:t>C. baileyi</w:t>
      </w:r>
      <w:r w:rsidR="005B1DA0">
        <w:rPr>
          <w:color w:val="000000"/>
        </w:rPr>
        <w:t xml:space="preserve">, it remained higher than the levels observed prior to </w:t>
      </w:r>
      <w:r w:rsidR="00DD26E2">
        <w:rPr>
          <w:color w:val="000000"/>
        </w:rPr>
        <w:t>199</w:t>
      </w:r>
      <w:ins w:id="531" w:author="Diaz,Renata M" w:date="2022-01-04T13:16:00Z">
        <w:r w:rsidR="00B135B5">
          <w:rPr>
            <w:color w:val="000000"/>
          </w:rPr>
          <w:t>7</w:t>
        </w:r>
      </w:ins>
      <w:del w:id="532" w:author="Diaz,Renata M" w:date="2022-01-04T13:16:00Z">
        <w:r w:rsidR="00DD26E2" w:rsidDel="00B135B5">
          <w:rPr>
            <w:color w:val="000000"/>
          </w:rPr>
          <w:delText>6</w:delText>
        </w:r>
      </w:del>
      <w:r w:rsidR="005B1DA0">
        <w:rPr>
          <w:color w:val="000000"/>
        </w:rPr>
        <w:t xml:space="preserve"> (Figure 1A). Th</w:t>
      </w:r>
      <w:r w:rsidR="00BF3677">
        <w:rPr>
          <w:color w:val="000000"/>
        </w:rPr>
        <w:t>is</w:t>
      </w:r>
      <w:r w:rsidR="005B1DA0">
        <w:rPr>
          <w:color w:val="000000"/>
        </w:rPr>
        <w:t xml:space="preserve"> difference </w:t>
      </w:r>
      <w:del w:id="533" w:author="Diaz,Renata M" w:date="2022-01-04T13:23:00Z">
        <w:r w:rsidR="005B1DA0" w:rsidDel="00622B1D">
          <w:rPr>
            <w:color w:val="000000"/>
          </w:rPr>
          <w:delText xml:space="preserve">in exclosure </w:delText>
        </w:r>
        <w:r w:rsidR="005B1DA0" w:rsidDel="00622B1D">
          <w:rPr>
            <w:i/>
            <w:color w:val="000000"/>
          </w:rPr>
          <w:delText xml:space="preserve">Etot </w:delText>
        </w:r>
      </w:del>
      <w:r w:rsidR="005B1DA0">
        <w:rPr>
          <w:iCs/>
          <w:color w:val="000000"/>
        </w:rPr>
        <w:t>between the first and last time periods cannot be explained by an increase in compensation</w:t>
      </w:r>
      <w:r w:rsidR="009C0045">
        <w:rPr>
          <w:iCs/>
          <w:color w:val="000000"/>
        </w:rPr>
        <w:t xml:space="preserve">, </w:t>
      </w:r>
      <w:r w:rsidR="005B1DA0">
        <w:rPr>
          <w:iCs/>
          <w:color w:val="000000"/>
        </w:rPr>
        <w:t>as compensation from 2010-2020</w:t>
      </w:r>
      <w:r w:rsidR="009C0045">
        <w:rPr>
          <w:iCs/>
          <w:color w:val="000000"/>
        </w:rPr>
        <w:t xml:space="preserve"> </w:t>
      </w:r>
      <w:del w:id="534" w:author="Diaz,Renata M" w:date="2022-01-04T13:23:00Z">
        <w:r w:rsidR="009C0045" w:rsidDel="00622B1D">
          <w:rPr>
            <w:iCs/>
            <w:color w:val="000000"/>
          </w:rPr>
          <w:delText xml:space="preserve">approximated </w:delText>
        </w:r>
      </w:del>
      <w:ins w:id="535" w:author="Diaz,Renata M" w:date="2022-01-04T13:23:00Z">
        <w:r w:rsidR="00622B1D">
          <w:rPr>
            <w:iCs/>
            <w:color w:val="000000"/>
          </w:rPr>
          <w:t xml:space="preserve">was not greater than </w:t>
        </w:r>
      </w:ins>
      <w:r w:rsidR="009C0045">
        <w:rPr>
          <w:iCs/>
          <w:color w:val="000000"/>
        </w:rPr>
        <w:t>pre-</w:t>
      </w:r>
      <w:del w:id="536" w:author="Diaz,Renata M" w:date="2022-01-04T13:16:00Z">
        <w:r w:rsidR="00DD26E2" w:rsidDel="00B135B5">
          <w:rPr>
            <w:iCs/>
            <w:color w:val="000000"/>
          </w:rPr>
          <w:delText>1996</w:delText>
        </w:r>
        <w:r w:rsidR="009C0045" w:rsidDel="00B135B5">
          <w:rPr>
            <w:iCs/>
            <w:color w:val="000000"/>
          </w:rPr>
          <w:delText xml:space="preserve"> </w:delText>
        </w:r>
      </w:del>
      <w:ins w:id="537" w:author="Diaz,Renata M" w:date="2022-01-04T13:16:00Z">
        <w:r w:rsidR="00B135B5">
          <w:rPr>
            <w:iCs/>
            <w:color w:val="000000"/>
          </w:rPr>
          <w:t xml:space="preserve">1997 </w:t>
        </w:r>
      </w:ins>
      <w:r w:rsidR="009C0045">
        <w:rPr>
          <w:iCs/>
          <w:color w:val="000000"/>
        </w:rPr>
        <w:t xml:space="preserve">levels (Figure 1B). Rather, </w:t>
      </w:r>
      <w:r w:rsidR="00BF3677">
        <w:rPr>
          <w:iCs/>
          <w:color w:val="000000"/>
        </w:rPr>
        <w:t>the</w:t>
      </w:r>
      <w:r w:rsidR="009C0045">
        <w:rPr>
          <w:iCs/>
          <w:color w:val="000000"/>
        </w:rPr>
        <w:t xml:space="preserve"> increase in </w:t>
      </w:r>
      <w:r w:rsidR="009C0045">
        <w:rPr>
          <w:i/>
          <w:color w:val="000000"/>
        </w:rPr>
        <w:t xml:space="preserve">Etot </w:t>
      </w:r>
      <w:r w:rsidR="009C0045">
        <w:rPr>
          <w:iCs/>
          <w:color w:val="000000"/>
        </w:rPr>
        <w:t xml:space="preserve">on exclosure plots relative to control plots was the result of a long-term decrease in the contribution of kangaroo rats to </w:t>
      </w:r>
      <w:r w:rsidR="009C0045">
        <w:rPr>
          <w:i/>
          <w:color w:val="000000"/>
        </w:rPr>
        <w:t xml:space="preserve">Etot </w:t>
      </w:r>
      <w:r w:rsidR="009C0045">
        <w:rPr>
          <w:iCs/>
          <w:color w:val="000000"/>
        </w:rPr>
        <w:t xml:space="preserve">sitewide. Because kangaroo rats accounted for a smaller proportion of </w:t>
      </w:r>
      <w:r w:rsidR="009C0045">
        <w:rPr>
          <w:i/>
          <w:iCs/>
          <w:color w:val="000000"/>
        </w:rPr>
        <w:t xml:space="preserve">Etot </w:t>
      </w:r>
      <w:r w:rsidR="009C0045">
        <w:rPr>
          <w:color w:val="000000"/>
        </w:rPr>
        <w:t xml:space="preserve">on control plots from 2010-2020 than they did prior to </w:t>
      </w:r>
      <w:del w:id="538" w:author="Diaz,Renata M" w:date="2022-01-04T13:16:00Z">
        <w:r w:rsidR="00DD26E2" w:rsidDel="00B135B5">
          <w:rPr>
            <w:color w:val="000000"/>
          </w:rPr>
          <w:delText>1996</w:delText>
        </w:r>
      </w:del>
      <w:ins w:id="539" w:author="Diaz,Renata M" w:date="2022-01-04T13:16:00Z">
        <w:r w:rsidR="00B135B5">
          <w:rPr>
            <w:color w:val="000000"/>
          </w:rPr>
          <w:t>1997</w:t>
        </w:r>
      </w:ins>
      <w:r w:rsidR="009C0045">
        <w:rPr>
          <w:color w:val="000000"/>
        </w:rPr>
        <w:t xml:space="preserve">, their removal had a smaller impact on community function – even though there was not an increase in the degree to which small granivores compensated for their absence. In fact, the </w:t>
      </w:r>
      <w:del w:id="540" w:author="Diaz,Renata M" w:date="2022-01-04T13:24:00Z">
        <w:r w:rsidR="009C0045" w:rsidDel="00622B1D">
          <w:rPr>
            <w:color w:val="000000"/>
          </w:rPr>
          <w:delText>relatively consistent</w:delText>
        </w:r>
      </w:del>
      <w:ins w:id="541" w:author="Diaz,Renata M" w:date="2022-01-04T13:24:00Z">
        <w:r w:rsidR="00622B1D">
          <w:rPr>
            <w:color w:val="000000"/>
          </w:rPr>
          <w:t>comparable</w:t>
        </w:r>
      </w:ins>
      <w:r w:rsidR="009C0045">
        <w:rPr>
          <w:color w:val="000000"/>
        </w:rPr>
        <w:t xml:space="preserve"> levels of compensation achieved in the decades preceding and following </w:t>
      </w:r>
      <w:r w:rsidR="009C0045">
        <w:rPr>
          <w:i/>
          <w:iCs/>
          <w:color w:val="000000"/>
        </w:rPr>
        <w:t>C. baileyi</w:t>
      </w:r>
      <w:r w:rsidR="009C0045">
        <w:rPr>
          <w:color w:val="000000"/>
        </w:rPr>
        <w:t>’s dominance at the site suggest a relatively stable, and limited, degree of functional overlap between kangaroo rats and the original small granivor</w:t>
      </w:r>
      <w:r w:rsidR="00BF3677">
        <w:rPr>
          <w:color w:val="000000"/>
        </w:rPr>
        <w:t>es</w:t>
      </w:r>
      <w:r w:rsidR="009C0045">
        <w:rPr>
          <w:color w:val="000000"/>
        </w:rPr>
        <w:t xml:space="preserve"> (i.e., excluding </w:t>
      </w:r>
      <w:r w:rsidR="009C0045">
        <w:rPr>
          <w:i/>
          <w:iCs/>
          <w:color w:val="000000"/>
        </w:rPr>
        <w:t>C. bailyei</w:t>
      </w:r>
      <w:r w:rsidR="009C0045">
        <w:rPr>
          <w:color w:val="000000"/>
        </w:rPr>
        <w:t xml:space="preserve">). </w:t>
      </w:r>
      <w:r w:rsidR="00FB439A">
        <w:rPr>
          <w:color w:val="000000"/>
        </w:rPr>
        <w:t xml:space="preserve">Niche complementarity, combined with changing habitat conditions, may partially explain </w:t>
      </w:r>
      <w:del w:id="542" w:author="Diaz,Renata M" w:date="2022-01-04T13:26:00Z">
        <w:r w:rsidR="00FB439A" w:rsidDel="00622B1D">
          <w:rPr>
            <w:color w:val="000000"/>
          </w:rPr>
          <w:delText xml:space="preserve">how small granivores have come to account for a larger proportion of community </w:delText>
        </w:r>
        <w:r w:rsidR="00FB439A" w:rsidDel="00622B1D">
          <w:rPr>
            <w:i/>
            <w:color w:val="000000"/>
          </w:rPr>
          <w:delText>Etot</w:delText>
        </w:r>
        <w:r w:rsidR="00FB439A" w:rsidDel="00622B1D">
          <w:rPr>
            <w:color w:val="000000"/>
          </w:rPr>
          <w:delText xml:space="preserve"> over time, but have not increased their capacity to exploit resources usually controlled by kangaroo rats</w:delText>
        </w:r>
      </w:del>
      <w:ins w:id="543" w:author="Diaz,Renata M" w:date="2022-01-04T13:26:00Z">
        <w:r w:rsidR="00622B1D">
          <w:rPr>
            <w:color w:val="000000"/>
          </w:rPr>
          <w:t>this phenomenon</w:t>
        </w:r>
      </w:ins>
      <w:r w:rsidR="00FB439A">
        <w:rPr>
          <w:color w:val="000000"/>
        </w:rPr>
        <w:t xml:space="preserve">. It is well-documented that, while kangaroo rats readily forage in open microhabitats where predation risk can be relatively high, smaller granivores </w:t>
      </w:r>
      <w:del w:id="544" w:author="Diaz,Renata M" w:date="2022-01-04T13:27:00Z">
        <w:r w:rsidR="00FB439A" w:rsidDel="009B625F">
          <w:rPr>
            <w:color w:val="000000"/>
          </w:rPr>
          <w:delText xml:space="preserve">rely on vegetation cover as an antipredator defense and </w:delText>
        </w:r>
      </w:del>
      <w:r w:rsidR="00FB439A">
        <w:rPr>
          <w:color w:val="000000"/>
        </w:rPr>
        <w:t xml:space="preserve">preferentially forage in sheltered microhabitats </w:t>
      </w:r>
      <w:ins w:id="545" w:author="Diaz,Renata M" w:date="2022-01-04T13:27:00Z">
        <w:r w:rsidR="009B625F">
          <w:rPr>
            <w:color w:val="000000"/>
          </w:rPr>
          <w:t xml:space="preserve">as an antipredator tactic </w:t>
        </w:r>
      </w:ins>
      <w:r w:rsidR="00FB439A">
        <w:rPr>
          <w:color w:val="000000"/>
        </w:rPr>
        <w:t>(Kelt 2011). Over the course of this experiment,</w:t>
      </w:r>
      <w:r w:rsidR="003C702C">
        <w:rPr>
          <w:color w:val="000000"/>
        </w:rPr>
        <w:t xml:space="preserve"> the habitat at</w:t>
      </w:r>
      <w:r w:rsidR="00FB439A">
        <w:rPr>
          <w:color w:val="000000"/>
        </w:rPr>
        <w:t xml:space="preserve"> </w:t>
      </w:r>
      <w:r w:rsidR="003C702C">
        <w:rPr>
          <w:color w:val="000000"/>
        </w:rPr>
        <w:t>this</w:t>
      </w:r>
      <w:r w:rsidR="00FB439A">
        <w:rPr>
          <w:color w:val="000000"/>
        </w:rPr>
        <w:t xml:space="preserve"> study site has transitioned from an arid grassland to a shrubland (Brown et al. 1997). As</w:t>
      </w:r>
      <w:del w:id="546" w:author="Diaz,Renata M" w:date="2022-01-04T13:27:00Z">
        <w:r w:rsidR="00FB439A" w:rsidDel="009B625F">
          <w:rPr>
            <w:color w:val="000000"/>
          </w:rPr>
          <w:delText xml:space="preserve"> the</w:delText>
        </w:r>
      </w:del>
      <w:r w:rsidR="00FB439A">
        <w:rPr>
          <w:color w:val="000000"/>
        </w:rPr>
        <w:t xml:space="preserve"> </w:t>
      </w:r>
      <w:del w:id="547" w:author="Diaz,Renata M" w:date="2022-01-04T13:27:00Z">
        <w:r w:rsidR="00FB439A" w:rsidDel="009B625F">
          <w:rPr>
            <w:color w:val="000000"/>
          </w:rPr>
          <w:delText xml:space="preserve">landscape availability of open and </w:delText>
        </w:r>
      </w:del>
      <w:r w:rsidR="00FB439A">
        <w:rPr>
          <w:color w:val="000000"/>
        </w:rPr>
        <w:t xml:space="preserve">sheltered microhabitats </w:t>
      </w:r>
      <w:del w:id="548" w:author="Diaz,Renata M" w:date="2022-01-04T13:27:00Z">
        <w:r w:rsidR="00FB439A" w:rsidDel="009B625F">
          <w:rPr>
            <w:color w:val="000000"/>
          </w:rPr>
          <w:delText>shifted</w:delText>
        </w:r>
      </w:del>
      <w:ins w:id="549" w:author="Diaz,Renata M" w:date="2022-01-04T13:27:00Z">
        <w:r w:rsidR="009B625F">
          <w:rPr>
            <w:color w:val="000000"/>
          </w:rPr>
          <w:t xml:space="preserve">became more </w:t>
        </w:r>
      </w:ins>
      <w:ins w:id="550" w:author="Diaz,Renata M" w:date="2022-01-07T09:11:00Z">
        <w:r w:rsidR="003F503B">
          <w:rPr>
            <w:color w:val="000000"/>
          </w:rPr>
          <w:t>widespread</w:t>
        </w:r>
      </w:ins>
      <w:r w:rsidR="00FB439A">
        <w:rPr>
          <w:color w:val="000000"/>
        </w:rPr>
        <w:t xml:space="preserve">, </w:t>
      </w:r>
      <w:r w:rsidR="001C6184">
        <w:rPr>
          <w:color w:val="000000"/>
        </w:rPr>
        <w:t xml:space="preserve">small granivores may have gained access to a larger proportion of resources and increased their share of </w:t>
      </w:r>
      <w:r w:rsidR="001C6184" w:rsidRPr="001C6184">
        <w:rPr>
          <w:i/>
          <w:iCs/>
          <w:color w:val="000000"/>
        </w:rPr>
        <w:t>Etot</w:t>
      </w:r>
      <w:r w:rsidR="001C6184">
        <w:rPr>
          <w:color w:val="000000"/>
        </w:rPr>
        <w:t xml:space="preserve"> sitewide. However, </w:t>
      </w:r>
      <w:r w:rsidR="00FB439A" w:rsidRPr="001C6184">
        <w:rPr>
          <w:color w:val="000000"/>
        </w:rPr>
        <w:t>kangaroo</w:t>
      </w:r>
      <w:r w:rsidR="00FB439A">
        <w:rPr>
          <w:color w:val="000000"/>
        </w:rPr>
        <w:t xml:space="preserve"> rats may have continued to use resources </w:t>
      </w:r>
      <w:del w:id="551" w:author="Diaz,Renata M" w:date="2022-01-04T13:28:00Z">
        <w:r w:rsidR="001C6184" w:rsidDel="009B625F">
          <w:rPr>
            <w:color w:val="000000"/>
          </w:rPr>
          <w:delText xml:space="preserve">predominately </w:delText>
        </w:r>
        <w:r w:rsidR="00FB439A" w:rsidDel="009B625F">
          <w:rPr>
            <w:color w:val="000000"/>
          </w:rPr>
          <w:delText xml:space="preserve">located </w:delText>
        </w:r>
      </w:del>
      <w:r w:rsidR="00FB439A">
        <w:rPr>
          <w:color w:val="000000"/>
        </w:rPr>
        <w:t xml:space="preserve">in </w:t>
      </w:r>
      <w:del w:id="552" w:author="Diaz,Renata M" w:date="2022-01-04T13:28:00Z">
        <w:r w:rsidR="00FB439A" w:rsidDel="009B625F">
          <w:rPr>
            <w:color w:val="000000"/>
          </w:rPr>
          <w:delText xml:space="preserve">the remaining </w:delText>
        </w:r>
      </w:del>
      <w:r w:rsidR="00FB439A">
        <w:rPr>
          <w:color w:val="000000"/>
        </w:rPr>
        <w:t>open areas</w:t>
      </w:r>
      <w:ins w:id="553" w:author="Diaz,Renata M" w:date="2022-01-04T13:47:00Z">
        <w:r w:rsidR="008630AA">
          <w:rPr>
            <w:color w:val="000000"/>
          </w:rPr>
          <w:t xml:space="preserve">, </w:t>
        </w:r>
      </w:ins>
      <w:del w:id="554" w:author="Diaz,Renata M" w:date="2022-01-04T13:47:00Z">
        <w:r w:rsidR="001C6184" w:rsidDel="008630AA">
          <w:rPr>
            <w:color w:val="000000"/>
          </w:rPr>
          <w:delText xml:space="preserve"> – resources that</w:delText>
        </w:r>
      </w:del>
      <w:ins w:id="555" w:author="Diaz,Renata M" w:date="2022-01-04T13:47:00Z">
        <w:r w:rsidR="008630AA">
          <w:rPr>
            <w:color w:val="000000"/>
          </w:rPr>
          <w:t>which</w:t>
        </w:r>
      </w:ins>
      <w:r w:rsidR="00FB439A">
        <w:rPr>
          <w:color w:val="000000"/>
        </w:rPr>
        <w:t xml:space="preserve"> would have remained inaccessible to smaller granivores</w:t>
      </w:r>
      <w:ins w:id="556" w:author="Diaz,Renata M" w:date="2022-01-04T13:48:00Z">
        <w:r w:rsidR="00845DB3">
          <w:rPr>
            <w:color w:val="000000"/>
          </w:rPr>
          <w:t xml:space="preserve"> even on exclosure</w:t>
        </w:r>
        <w:r w:rsidR="00F51DE6">
          <w:rPr>
            <w:color w:val="000000"/>
          </w:rPr>
          <w:t xml:space="preserve"> plot</w:t>
        </w:r>
        <w:r w:rsidR="00845DB3">
          <w:rPr>
            <w:color w:val="000000"/>
          </w:rPr>
          <w:t>s</w:t>
        </w:r>
        <w:r w:rsidR="008630AA">
          <w:rPr>
            <w:color w:val="000000"/>
          </w:rPr>
          <w:t>.</w:t>
        </w:r>
      </w:ins>
      <w:del w:id="557" w:author="Diaz,Renata M" w:date="2022-01-04T13:47:00Z">
        <w:r w:rsidR="00FB439A" w:rsidDel="008630AA">
          <w:rPr>
            <w:color w:val="000000"/>
          </w:rPr>
          <w:delText>, even on plots where kangaroo rats were removed.</w:delText>
        </w:r>
      </w:del>
      <w:r w:rsidR="00FB439A">
        <w:rPr>
          <w:color w:val="000000"/>
        </w:rPr>
        <w:t xml:space="preserve"> </w:t>
      </w:r>
      <w:r w:rsidR="003C702C">
        <w:rPr>
          <w:color w:val="000000"/>
        </w:rPr>
        <w:t xml:space="preserve">The long-term reduction in the impact of kangaroo rat removal on community function, driven by niche complementarity </w:t>
      </w:r>
      <w:r w:rsidR="003C702C">
        <w:rPr>
          <w:color w:val="000000"/>
        </w:rPr>
        <w:lastRenderedPageBreak/>
        <w:t xml:space="preserve">and consistent niche partitioning, contrasts with the temporary compensatory dynamic driven by functional redundancy with </w:t>
      </w:r>
      <w:r w:rsidR="003C702C">
        <w:rPr>
          <w:i/>
          <w:iCs/>
          <w:color w:val="000000"/>
        </w:rPr>
        <w:t>C. baileyi</w:t>
      </w:r>
      <w:r w:rsidR="003C702C">
        <w:rPr>
          <w:color w:val="000000"/>
        </w:rPr>
        <w:t>. Although changes in the overall effect of species loss are sometimes treated interchangeably with compensation (e.g. Ernest and Brown 2001 compared to Thibault et al. 2010</w:t>
      </w:r>
      <w:del w:id="558" w:author="Diaz,Renata M" w:date="2022-01-04T13:47:00Z">
        <w:r w:rsidR="003C702C" w:rsidDel="008630AA">
          <w:rPr>
            <w:color w:val="000000"/>
          </w:rPr>
          <w:delText>, Bledsoe and Ernest 2019</w:delText>
        </w:r>
      </w:del>
      <w:r w:rsidR="003C702C">
        <w:rPr>
          <w:color w:val="000000"/>
        </w:rPr>
        <w:t xml:space="preserve">), </w:t>
      </w:r>
      <w:del w:id="559" w:author="Diaz,Renata M" w:date="2022-01-04T13:48:00Z">
        <w:r w:rsidR="003C702C" w:rsidDel="00D56C1D">
          <w:rPr>
            <w:color w:val="000000"/>
          </w:rPr>
          <w:delText xml:space="preserve">especially at short timescales, </w:delText>
        </w:r>
      </w:del>
      <w:r w:rsidR="003C702C">
        <w:rPr>
          <w:color w:val="000000"/>
        </w:rPr>
        <w:t xml:space="preserve">it is important to recognize that multiple distinct pathways modulate the long-term impacts of species loss on community function. </w:t>
      </w:r>
      <w:r w:rsidR="00340635">
        <w:rPr>
          <w:color w:val="000000"/>
        </w:rPr>
        <w:t>Particularly in strongly niche-structured systems</w:t>
      </w:r>
      <w:ins w:id="560" w:author="Diaz,Renata M" w:date="2022-01-04T13:29:00Z">
        <w:r w:rsidR="00D57455">
          <w:rPr>
            <w:color w:val="000000"/>
          </w:rPr>
          <w:t xml:space="preserve">, </w:t>
        </w:r>
      </w:ins>
      <w:del w:id="561" w:author="Diaz,Renata M" w:date="2022-01-04T13:29:00Z">
        <w:r w:rsidR="00340635" w:rsidDel="00D57455">
          <w:rPr>
            <w:color w:val="000000"/>
          </w:rPr>
          <w:delText xml:space="preserve">, such as the desert granivores studied here, </w:delText>
        </w:r>
      </w:del>
      <w:r w:rsidR="00340635">
        <w:rPr>
          <w:color w:val="000000"/>
        </w:rPr>
        <w:t xml:space="preserve">complementarity effects and fluctuations in functional redundancy may occur simultaneously, with complex and </w:t>
      </w:r>
      <w:del w:id="562" w:author="Diaz,Renata M" w:date="2022-01-04T13:29:00Z">
        <w:r w:rsidR="00340635" w:rsidDel="00D57455">
          <w:rPr>
            <w:color w:val="000000"/>
          </w:rPr>
          <w:delText xml:space="preserve">potentially </w:delText>
        </w:r>
      </w:del>
      <w:r w:rsidR="00340635">
        <w:rPr>
          <w:color w:val="000000"/>
        </w:rPr>
        <w:t xml:space="preserve">counterintuitive </w:t>
      </w:r>
      <w:del w:id="563" w:author="Diaz,Renata M" w:date="2022-01-04T13:29:00Z">
        <w:r w:rsidR="00340635" w:rsidDel="00D57455">
          <w:rPr>
            <w:color w:val="000000"/>
          </w:rPr>
          <w:delText xml:space="preserve">outcomes </w:delText>
        </w:r>
      </w:del>
      <w:ins w:id="564" w:author="Diaz,Renata M" w:date="2022-01-04T13:29:00Z">
        <w:r w:rsidR="00D57455">
          <w:rPr>
            <w:color w:val="000000"/>
          </w:rPr>
          <w:t>impacts on</w:t>
        </w:r>
      </w:ins>
      <w:del w:id="565" w:author="Diaz,Renata M" w:date="2022-01-04T13:29:00Z">
        <w:r w:rsidR="00340635" w:rsidDel="00D57455">
          <w:rPr>
            <w:color w:val="000000"/>
          </w:rPr>
          <w:delText>for</w:delText>
        </w:r>
      </w:del>
      <w:r w:rsidR="00340635">
        <w:rPr>
          <w:color w:val="000000"/>
        </w:rPr>
        <w:t xml:space="preserve"> community</w:t>
      </w:r>
      <w:del w:id="566" w:author="Diaz,Renata M" w:date="2022-01-04T13:29:00Z">
        <w:r w:rsidR="00340635" w:rsidDel="00442AC3">
          <w:rPr>
            <w:color w:val="000000"/>
          </w:rPr>
          <w:delText>-level</w:delText>
        </w:r>
      </w:del>
      <w:r w:rsidR="00340635">
        <w:rPr>
          <w:color w:val="000000"/>
        </w:rPr>
        <w:t xml:space="preserve"> function. </w:t>
      </w:r>
      <w:r w:rsidR="00FB439A">
        <w:rPr>
          <w:color w:val="000000"/>
        </w:rPr>
        <w:t xml:space="preserve"> </w:t>
      </w:r>
    </w:p>
    <w:p w14:paraId="0000001F" w14:textId="4A9D472F" w:rsidR="0014228D" w:rsidRDefault="004D2FE6">
      <w:pPr>
        <w:pBdr>
          <w:top w:val="nil"/>
          <w:left w:val="nil"/>
          <w:bottom w:val="nil"/>
          <w:right w:val="nil"/>
          <w:between w:val="nil"/>
        </w:pBdr>
        <w:ind w:firstLine="720"/>
        <w:rPr>
          <w:color w:val="000000"/>
        </w:rPr>
      </w:pPr>
      <w:r>
        <w:rPr>
          <w:color w:val="000000"/>
        </w:rPr>
        <w:t xml:space="preserve">Overall, the </w:t>
      </w:r>
      <w:r>
        <w:t xml:space="preserve">decadal-scale </w:t>
      </w:r>
      <w:r>
        <w:rPr>
          <w:color w:val="000000"/>
        </w:rPr>
        <w:t>changes in energy use among the Portal rodents underscore the importance of lon</w:t>
      </w:r>
      <w:r>
        <w:t xml:space="preserve">g-term </w:t>
      </w:r>
      <w:r>
        <w:rPr>
          <w:color w:val="000000"/>
        </w:rPr>
        <w:t xml:space="preserve">metacommunity </w:t>
      </w:r>
      <w:r>
        <w:t>dynamics</w:t>
      </w:r>
      <w:r>
        <w:rPr>
          <w:color w:val="000000"/>
        </w:rPr>
        <w:t xml:space="preserve"> to the maintenance of community function following species loss (</w:t>
      </w:r>
      <w:del w:id="567" w:author="Diaz,Renata M" w:date="2022-01-04T13:45:00Z">
        <w:r w:rsidDel="00431529">
          <w:rPr>
            <w:color w:val="000000"/>
          </w:rPr>
          <w:delText>see also</w:delText>
        </w:r>
      </w:del>
      <w:ins w:id="568" w:author="Diaz,Renata M" w:date="2022-01-07T09:11:00Z">
        <w:r w:rsidR="00CD0A58">
          <w:rPr>
            <w:color w:val="000000"/>
          </w:rPr>
          <w:t>see</w:t>
        </w:r>
      </w:ins>
      <w:r>
        <w:rPr>
          <w:color w:val="000000"/>
        </w:rPr>
        <w:t xml:space="preserve"> Leibold et al. 2017). Although </w:t>
      </w:r>
      <w:ins w:id="569" w:author="Diaz,Renata M" w:date="2022-01-04T13:35:00Z">
        <w:r w:rsidR="004D08C7">
          <w:rPr>
            <w:color w:val="000000"/>
          </w:rPr>
          <w:t xml:space="preserve">a single </w:t>
        </w:r>
      </w:ins>
      <w:del w:id="570" w:author="Diaz,Renata M" w:date="2022-01-04T13:34:00Z">
        <w:r w:rsidDel="004D08C7">
          <w:rPr>
            <w:color w:val="000000"/>
          </w:rPr>
          <w:delText xml:space="preserve">a single </w:delText>
        </w:r>
      </w:del>
      <w:r>
        <w:rPr>
          <w:color w:val="000000"/>
        </w:rPr>
        <w:t xml:space="preserve">colonization event may </w:t>
      </w:r>
      <w:del w:id="571" w:author="Diaz,Renata M" w:date="2022-01-04T13:34:00Z">
        <w:r w:rsidDel="004D08C7">
          <w:rPr>
            <w:color w:val="000000"/>
          </w:rPr>
          <w:delText xml:space="preserve">be enough to </w:delText>
        </w:r>
      </w:del>
      <w:r>
        <w:rPr>
          <w:color w:val="000000"/>
        </w:rPr>
        <w:t xml:space="preserve">allow for temporary compensation </w:t>
      </w:r>
      <w:r>
        <w:t>via functional redundancy</w:t>
      </w:r>
      <w:r>
        <w:rPr>
          <w:color w:val="000000"/>
        </w:rPr>
        <w:t xml:space="preserve">, as conditions </w:t>
      </w:r>
      <w:del w:id="572" w:author="Diaz,Renata M" w:date="2022-01-04T13:35:00Z">
        <w:r w:rsidDel="004D08C7">
          <w:rPr>
            <w:color w:val="000000"/>
          </w:rPr>
          <w:delText>fluctuate</w:delText>
        </w:r>
      </w:del>
      <w:ins w:id="573" w:author="Diaz,Renata M" w:date="2022-01-04T13:35:00Z">
        <w:r w:rsidR="004D08C7">
          <w:rPr>
            <w:color w:val="000000"/>
          </w:rPr>
          <w:t>shift</w:t>
        </w:r>
      </w:ins>
      <w:r>
        <w:rPr>
          <w:color w:val="000000"/>
        </w:rPr>
        <w:t xml:space="preserve">, species that </w:t>
      </w:r>
      <w:ins w:id="574" w:author="Diaz,Renata M" w:date="2022-01-04T13:45:00Z">
        <w:r w:rsidR="00431529">
          <w:rPr>
            <w:color w:val="000000"/>
          </w:rPr>
          <w:t xml:space="preserve">once </w:t>
        </w:r>
      </w:ins>
      <w:del w:id="575" w:author="Diaz,Renata M" w:date="2022-01-04T13:35:00Z">
        <w:r w:rsidDel="004D08C7">
          <w:rPr>
            <w:color w:val="000000"/>
          </w:rPr>
          <w:delText>are capable of compens</w:delText>
        </w:r>
        <w:r w:rsidDel="004D08C7">
          <w:delText>ating</w:delText>
        </w:r>
      </w:del>
      <w:ins w:id="576" w:author="Diaz,Renata M" w:date="2022-01-04T13:35:00Z">
        <w:r w:rsidR="004D08C7">
          <w:rPr>
            <w:color w:val="000000"/>
          </w:rPr>
          <w:t>compensate</w:t>
        </w:r>
      </w:ins>
      <w:ins w:id="577" w:author="Diaz,Renata M" w:date="2022-01-04T13:45:00Z">
        <w:r w:rsidR="00431529">
          <w:rPr>
            <w:color w:val="000000"/>
          </w:rPr>
          <w:t>d</w:t>
        </w:r>
      </w:ins>
      <w:r>
        <w:rPr>
          <w:color w:val="000000"/>
        </w:rPr>
        <w:t xml:space="preserve"> </w:t>
      </w:r>
      <w:del w:id="578" w:author="Diaz,Renata M" w:date="2022-01-04T13:45:00Z">
        <w:r w:rsidDel="00431529">
          <w:rPr>
            <w:color w:val="000000"/>
          </w:rPr>
          <w:delText xml:space="preserve">under some conditions </w:delText>
        </w:r>
      </w:del>
      <w:r>
        <w:rPr>
          <w:color w:val="000000"/>
        </w:rPr>
        <w:t>may no longer perform that function</w:t>
      </w:r>
      <w:ins w:id="579" w:author="Diaz,Renata M" w:date="2022-01-03T17:43:00Z">
        <w:r w:rsidR="00A42AF5">
          <w:rPr>
            <w:color w:val="000000"/>
          </w:rPr>
          <w:t xml:space="preserve"> (see also Isbell et al. 2011)</w:t>
        </w:r>
      </w:ins>
      <w:r>
        <w:rPr>
          <w:color w:val="000000"/>
        </w:rPr>
        <w:t xml:space="preserve">. Particularly if limiting similarity prevents similar competitors from specializing on precisely the same habitats (Rosenfeld 2002), </w:t>
      </w:r>
      <w:del w:id="580" w:author="Diaz,Renata M" w:date="2022-01-04T13:44:00Z">
        <w:r w:rsidDel="002D1849">
          <w:rPr>
            <w:color w:val="000000"/>
          </w:rPr>
          <w:delText xml:space="preserve">this type of </w:delText>
        </w:r>
      </w:del>
      <w:r>
        <w:rPr>
          <w:color w:val="000000"/>
        </w:rPr>
        <w:t>temporary, context-dependent compensation may be common.</w:t>
      </w:r>
      <w:r>
        <w:t xml:space="preserve"> To maintain compensation </w:t>
      </w:r>
      <w:del w:id="581" w:author="Diaz,Renata M" w:date="2022-01-04T13:30:00Z">
        <w:r w:rsidDel="00A04084">
          <w:delText xml:space="preserve">for species loss </w:delText>
        </w:r>
      </w:del>
      <w:r>
        <w:t>over time</w:t>
      </w:r>
      <w:r>
        <w:rPr>
          <w:color w:val="000000"/>
        </w:rPr>
        <w:t>, multiple colonization events, supplying species that are functionally redundant under different conditions, may be required. Depending on dispersal</w:t>
      </w:r>
      <w:ins w:id="582" w:author="Diaz,Renata M" w:date="2022-01-04T13:31:00Z">
        <w:r w:rsidR="00A04084">
          <w:rPr>
            <w:color w:val="000000"/>
          </w:rPr>
          <w:t xml:space="preserve"> rates, and the diversity and</w:t>
        </w:r>
      </w:ins>
      <w:del w:id="583" w:author="Diaz,Renata M" w:date="2022-01-04T13:31:00Z">
        <w:r w:rsidDel="00A04084">
          <w:rPr>
            <w:color w:val="000000"/>
          </w:rPr>
          <w:delText xml:space="preserve"> rates and the</w:delText>
        </w:r>
      </w:del>
      <w:r>
        <w:rPr>
          <w:color w:val="000000"/>
        </w:rPr>
        <w:t xml:space="preserve"> composition of regional species pools, </w:t>
      </w:r>
      <w:del w:id="584" w:author="Diaz,Renata M" w:date="2022-01-04T13:31:00Z">
        <w:r w:rsidDel="00A04084">
          <w:rPr>
            <w:color w:val="000000"/>
          </w:rPr>
          <w:delText>repeated colonization events tracking changing condi</w:delText>
        </w:r>
        <w:r w:rsidDel="00A04084">
          <w:delText>tions</w:delText>
        </w:r>
      </w:del>
      <w:ins w:id="585" w:author="Diaz,Renata M" w:date="2022-01-04T13:31:00Z">
        <w:r w:rsidR="00A04084">
          <w:rPr>
            <w:color w:val="000000"/>
          </w:rPr>
          <w:t>this</w:t>
        </w:r>
      </w:ins>
      <w:r>
        <w:t xml:space="preserve"> </w:t>
      </w:r>
      <w:r>
        <w:rPr>
          <w:color w:val="000000"/>
        </w:rPr>
        <w:t xml:space="preserve">may be unlikely or even impossible. At Portal, dispersal limitation introduced a 20-year </w:t>
      </w:r>
      <w:del w:id="586" w:author="Diaz,Renata M" w:date="2022-01-04T13:46:00Z">
        <w:r w:rsidDel="00EA0650">
          <w:rPr>
            <w:color w:val="000000"/>
          </w:rPr>
          <w:delText>lag between the initiation of the experiment and</w:delText>
        </w:r>
      </w:del>
      <w:ins w:id="587" w:author="Diaz,Renata M" w:date="2022-01-04T13:46:00Z">
        <w:r w:rsidR="00EA0650">
          <w:rPr>
            <w:color w:val="000000"/>
          </w:rPr>
          <w:t>delay in</w:t>
        </w:r>
      </w:ins>
      <w:r>
        <w:rPr>
          <w:color w:val="000000"/>
        </w:rPr>
        <w:t xml:space="preserve"> </w:t>
      </w:r>
      <w:del w:id="588" w:author="Diaz,Renata M" w:date="2022-01-04T13:32:00Z">
        <w:r w:rsidDel="007F592B">
          <w:rPr>
            <w:color w:val="000000"/>
          </w:rPr>
          <w:delText xml:space="preserve">the beginning of energetic </w:delText>
        </w:r>
      </w:del>
      <w:ins w:id="589" w:author="Diaz,Renata M" w:date="2022-01-04T13:32:00Z">
        <w:r w:rsidR="005F676B">
          <w:rPr>
            <w:color w:val="000000"/>
          </w:rPr>
          <w:t>the</w:t>
        </w:r>
        <w:r w:rsidR="007F592B">
          <w:rPr>
            <w:color w:val="000000"/>
          </w:rPr>
          <w:t xml:space="preserve"> </w:t>
        </w:r>
      </w:ins>
      <w:del w:id="590" w:author="Diaz,Renata M" w:date="2022-01-04T13:32:00Z">
        <w:r w:rsidDel="005F676B">
          <w:rPr>
            <w:color w:val="000000"/>
          </w:rPr>
          <w:delText xml:space="preserve">compensation </w:delText>
        </w:r>
      </w:del>
      <w:ins w:id="591" w:author="Diaz,Renata M" w:date="2022-01-04T13:32:00Z">
        <w:r w:rsidR="005F676B">
          <w:rPr>
            <w:color w:val="000000"/>
          </w:rPr>
          <w:t xml:space="preserve">compensatory response </w:t>
        </w:r>
      </w:ins>
      <w:r>
        <w:rPr>
          <w:color w:val="000000"/>
        </w:rPr>
        <w:t xml:space="preserve">driven by </w:t>
      </w:r>
      <w:r>
        <w:rPr>
          <w:i/>
          <w:color w:val="000000"/>
        </w:rPr>
        <w:t>C. baileyi</w:t>
      </w:r>
      <w:r>
        <w:rPr>
          <w:color w:val="000000"/>
        </w:rPr>
        <w:t xml:space="preserve">. Theoretically, </w:t>
      </w:r>
      <w:del w:id="592" w:author="Diaz,Renata M" w:date="2022-01-04T13:32:00Z">
        <w:r w:rsidDel="0056057E">
          <w:rPr>
            <w:color w:val="000000"/>
          </w:rPr>
          <w:delText xml:space="preserve">another </w:delText>
        </w:r>
      </w:del>
      <w:ins w:id="593" w:author="Diaz,Renata M" w:date="2022-01-04T13:32:00Z">
        <w:r w:rsidR="0056057E">
          <w:rPr>
            <w:color w:val="000000"/>
          </w:rPr>
          <w:t xml:space="preserve">a new </w:t>
        </w:r>
      </w:ins>
      <w:r>
        <w:rPr>
          <w:color w:val="000000"/>
        </w:rPr>
        <w:t xml:space="preserve">species capable of compensating for kangaroo rats, and better-suited to conditions at the site since 2010, could </w:t>
      </w:r>
      <w:del w:id="594" w:author="Diaz,Renata M" w:date="2022-01-04T13:33:00Z">
        <w:r w:rsidDel="0056057E">
          <w:rPr>
            <w:color w:val="000000"/>
          </w:rPr>
          <w:delText xml:space="preserve">colonize the site and </w:delText>
        </w:r>
      </w:del>
      <w:r>
        <w:rPr>
          <w:color w:val="000000"/>
        </w:rPr>
        <w:t>restore compensation</w:t>
      </w:r>
      <w:ins w:id="595" w:author="Diaz,Renata M" w:date="2022-01-04T13:33:00Z">
        <w:r w:rsidR="0056057E">
          <w:rPr>
            <w:color w:val="000000"/>
          </w:rPr>
          <w:t xml:space="preserve"> under present conditions</w:t>
        </w:r>
      </w:ins>
      <w:r>
        <w:rPr>
          <w:color w:val="000000"/>
        </w:rPr>
        <w:t xml:space="preserve"> – but it is unclear whether </w:t>
      </w:r>
      <w:del w:id="596" w:author="Diaz,Renata M" w:date="2022-01-04T13:36:00Z">
        <w:r w:rsidDel="00F642A7">
          <w:rPr>
            <w:color w:val="000000"/>
          </w:rPr>
          <w:delText>such a</w:delText>
        </w:r>
      </w:del>
      <w:ins w:id="597" w:author="Diaz,Renata M" w:date="2022-01-04T13:36:00Z">
        <w:r w:rsidR="00F642A7">
          <w:rPr>
            <w:color w:val="000000"/>
          </w:rPr>
          <w:t>this</w:t>
        </w:r>
      </w:ins>
      <w:r>
        <w:rPr>
          <w:color w:val="000000"/>
        </w:rPr>
        <w:t xml:space="preserve"> species exists or </w:t>
      </w:r>
      <w:del w:id="598" w:author="Diaz,Renata M" w:date="2022-01-04T13:36:00Z">
        <w:r w:rsidDel="00F642A7">
          <w:rPr>
            <w:color w:val="000000"/>
          </w:rPr>
          <w:delText>how long it might take for it to</w:delText>
        </w:r>
      </w:del>
      <w:ins w:id="599" w:author="Diaz,Renata M" w:date="2022-01-04T13:36:00Z">
        <w:r w:rsidR="00F642A7">
          <w:rPr>
            <w:color w:val="000000"/>
          </w:rPr>
          <w:t>if it can</w:t>
        </w:r>
      </w:ins>
      <w:r>
        <w:rPr>
          <w:color w:val="000000"/>
        </w:rPr>
        <w:t xml:space="preserve"> disperse to th</w:t>
      </w:r>
      <w:ins w:id="600" w:author="Diaz,Renata M" w:date="2022-01-04T13:36:00Z">
        <w:r w:rsidR="005B7709">
          <w:rPr>
            <w:color w:val="000000"/>
          </w:rPr>
          <w:t>is</w:t>
        </w:r>
      </w:ins>
      <w:del w:id="601" w:author="Diaz,Renata M" w:date="2022-01-04T13:36:00Z">
        <w:r w:rsidDel="005B7709">
          <w:rPr>
            <w:color w:val="000000"/>
          </w:rPr>
          <w:delText>e</w:delText>
        </w:r>
      </w:del>
      <w:r>
        <w:rPr>
          <w:color w:val="000000"/>
        </w:rPr>
        <w:t xml:space="preserve"> site. </w:t>
      </w:r>
      <w:del w:id="602" w:author="Diaz,Renata M" w:date="2022-01-04T13:34:00Z">
        <w:r w:rsidDel="0056057E">
          <w:rPr>
            <w:color w:val="000000"/>
          </w:rPr>
          <w:delText xml:space="preserve">More </w:delText>
        </w:r>
        <w:r w:rsidDel="0056057E">
          <w:delText>generally</w:delText>
        </w:r>
        <w:r w:rsidDel="0056057E">
          <w:rPr>
            <w:color w:val="000000"/>
          </w:rPr>
          <w:delText>, as</w:delText>
        </w:r>
      </w:del>
      <w:ins w:id="603" w:author="Diaz,Renata M" w:date="2022-01-04T13:34:00Z">
        <w:r w:rsidR="0056057E">
          <w:rPr>
            <w:color w:val="000000"/>
          </w:rPr>
          <w:t>As</w:t>
        </w:r>
      </w:ins>
      <w:r>
        <w:rPr>
          <w:color w:val="000000"/>
        </w:rPr>
        <w:t xml:space="preserve"> ecosystems globally undergo reductions in habitat connectivity and regional beta diversity, and </w:t>
      </w:r>
      <w:del w:id="604" w:author="Diaz,Renata M" w:date="2022-01-04T13:36:00Z">
        <w:r w:rsidDel="00F27EA8">
          <w:rPr>
            <w:color w:val="000000"/>
          </w:rPr>
          <w:delText>move into</w:delText>
        </w:r>
      </w:del>
      <w:ins w:id="605" w:author="Diaz,Renata M" w:date="2022-01-04T13:36:00Z">
        <w:r w:rsidR="00F27EA8">
          <w:rPr>
            <w:color w:val="000000"/>
          </w:rPr>
          <w:t>enter</w:t>
        </w:r>
      </w:ins>
      <w:r>
        <w:rPr>
          <w:color w:val="000000"/>
        </w:rPr>
        <w:t xml:space="preserve"> novel </w:t>
      </w:r>
      <w:r>
        <w:rPr>
          <w:color w:val="000000"/>
        </w:rPr>
        <w:lastRenderedPageBreak/>
        <w:t xml:space="preserve">climatic spaces, maintenance of community function </w:t>
      </w:r>
      <w:del w:id="606" w:author="Diaz,Renata M" w:date="2022-01-04T13:36:00Z">
        <w:r w:rsidDel="002B1EF0">
          <w:delText>through</w:delText>
        </w:r>
        <w:r w:rsidDel="002B1EF0">
          <w:rPr>
            <w:color w:val="000000"/>
          </w:rPr>
          <w:delText xml:space="preserve"> </w:delText>
        </w:r>
      </w:del>
      <w:ins w:id="607" w:author="Diaz,Renata M" w:date="2022-01-04T13:36:00Z">
        <w:r w:rsidR="002B1EF0">
          <w:t>via</w:t>
        </w:r>
        <w:r w:rsidR="002B1EF0">
          <w:rPr>
            <w:color w:val="000000"/>
          </w:rPr>
          <w:t xml:space="preserve"> </w:t>
        </w:r>
      </w:ins>
      <w:r>
        <w:t>functional redundancy</w:t>
      </w:r>
      <w:r>
        <w:rPr>
          <w:color w:val="000000"/>
        </w:rPr>
        <w:t xml:space="preserve"> may </w:t>
      </w:r>
      <w:del w:id="608" w:author="Diaz,Renata M" w:date="2022-01-04T13:36:00Z">
        <w:r w:rsidDel="002B1EF0">
          <w:rPr>
            <w:color w:val="000000"/>
          </w:rPr>
          <w:delText xml:space="preserve">become </w:delText>
        </w:r>
      </w:del>
      <w:ins w:id="609" w:author="Diaz,Renata M" w:date="2022-01-04T13:36:00Z">
        <w:r w:rsidR="002B1EF0">
          <w:rPr>
            <w:color w:val="000000"/>
          </w:rPr>
          <w:t xml:space="preserve">grow </w:t>
        </w:r>
      </w:ins>
      <w:r>
        <w:rPr>
          <w:color w:val="000000"/>
        </w:rPr>
        <w:t xml:space="preserve">increasingly rare and </w:t>
      </w:r>
      <w:r>
        <w:t xml:space="preserve">fragile </w:t>
      </w:r>
      <w:r>
        <w:rPr>
          <w:color w:val="000000"/>
        </w:rPr>
        <w:t xml:space="preserve">(Dornelas et al. 2014; Williams and Jackson 2007). </w:t>
      </w:r>
    </w:p>
    <w:p w14:paraId="00000020" w14:textId="5B134953" w:rsidR="0014228D" w:rsidRDefault="004D2FE6">
      <w:pPr>
        <w:pBdr>
          <w:top w:val="nil"/>
          <w:left w:val="nil"/>
          <w:bottom w:val="nil"/>
          <w:right w:val="nil"/>
          <w:between w:val="nil"/>
        </w:pBdr>
        <w:ind w:firstLine="720"/>
        <w:rPr>
          <w:color w:val="000000"/>
        </w:rPr>
      </w:pPr>
      <w:r>
        <w:t>Finally, the</w:t>
      </w:r>
      <w:r>
        <w:rPr>
          <w:color w:val="000000"/>
        </w:rPr>
        <w:t xml:space="preserve"> </w:t>
      </w:r>
      <w:r>
        <w:t>long-term variability</w:t>
      </w:r>
      <w:r>
        <w:rPr>
          <w:color w:val="000000"/>
        </w:rPr>
        <w:t xml:space="preserve"> in </w:t>
      </w:r>
      <w:r>
        <w:t>functional redundancy</w:t>
      </w:r>
      <w:r>
        <w:rPr>
          <w:color w:val="000000"/>
        </w:rPr>
        <w:t xml:space="preserve"> documented here adds important nuance to our understanding of how zero-sum dynamics operate in natural assemblages. Theories invoking zero-sum dynamics, and tests for compensatory dynamics in empirical data, often treat a zero-sum dynamic as a strong and temporally consistent constraint </w:t>
      </w:r>
      <w:del w:id="610" w:author="Diaz,Renata M" w:date="2022-01-04T13:50:00Z">
        <w:r w:rsidDel="0072312D">
          <w:rPr>
            <w:color w:val="000000"/>
          </w:rPr>
          <w:delText xml:space="preserve">on population dynamics </w:delText>
        </w:r>
      </w:del>
      <w:r>
        <w:rPr>
          <w:color w:val="000000"/>
        </w:rPr>
        <w:t xml:space="preserve">(Hubbell 2001; Houlahan et al. 2007). In this framing, any resources made available </w:t>
      </w:r>
      <w:del w:id="611" w:author="Diaz,Renata M" w:date="2022-01-04T13:50:00Z">
        <w:r w:rsidDel="0072312D">
          <w:rPr>
            <w:color w:val="000000"/>
          </w:rPr>
          <w:delText xml:space="preserve">through </w:delText>
        </w:r>
      </w:del>
      <w:ins w:id="612" w:author="Diaz,Renata M" w:date="2022-01-04T13:50:00Z">
        <w:r w:rsidR="0072312D">
          <w:rPr>
            <w:color w:val="000000"/>
          </w:rPr>
          <w:t xml:space="preserve">via </w:t>
        </w:r>
      </w:ins>
      <w:r>
        <w:rPr>
          <w:color w:val="000000"/>
        </w:rPr>
        <w:t>species loss should immediately be taken up by other species. This is not consistent with the</w:t>
      </w:r>
      <w:r>
        <w:t xml:space="preserve"> </w:t>
      </w:r>
      <w:r>
        <w:rPr>
          <w:color w:val="000000"/>
        </w:rPr>
        <w:t xml:space="preserve">dynamics that occur at Portal, </w:t>
      </w:r>
      <w:del w:id="613" w:author="Diaz,Renata M" w:date="2022-01-04T13:52:00Z">
        <w:r w:rsidDel="000D4BBD">
          <w:rPr>
            <w:color w:val="000000"/>
          </w:rPr>
          <w:delText>as there have been</w:delText>
        </w:r>
      </w:del>
      <w:ins w:id="614" w:author="Diaz,Renata M" w:date="2022-01-04T13:52:00Z">
        <w:r w:rsidR="000D4BBD">
          <w:rPr>
            <w:color w:val="000000"/>
          </w:rPr>
          <w:t>which has seen</w:t>
        </w:r>
      </w:ins>
      <w:r>
        <w:rPr>
          <w:color w:val="000000"/>
        </w:rPr>
        <w:t xml:space="preserve"> extended periods of time </w:t>
      </w:r>
      <w:del w:id="615" w:author="Diaz,Renata M" w:date="2022-01-04T13:52:00Z">
        <w:r w:rsidDel="000D4BBD">
          <w:rPr>
            <w:color w:val="000000"/>
          </w:rPr>
          <w:delText>when there are</w:delText>
        </w:r>
      </w:del>
      <w:ins w:id="616" w:author="Diaz,Renata M" w:date="2022-01-04T13:52:00Z">
        <w:r w:rsidR="000D4BBD">
          <w:rPr>
            <w:color w:val="000000"/>
          </w:rPr>
          <w:t>when</w:t>
        </w:r>
      </w:ins>
      <w:r>
        <w:rPr>
          <w:color w:val="000000"/>
        </w:rPr>
        <w:t xml:space="preserve"> </w:t>
      </w:r>
      <w:del w:id="617" w:author="Diaz,Renata M" w:date="2022-01-04T13:52:00Z">
        <w:r w:rsidDel="000D4BBD">
          <w:rPr>
            <w:color w:val="000000"/>
          </w:rPr>
          <w:delText xml:space="preserve">substantial </w:delText>
        </w:r>
      </w:del>
      <w:r>
        <w:rPr>
          <w:color w:val="000000"/>
        </w:rPr>
        <w:t xml:space="preserve">resources </w:t>
      </w:r>
      <w:ins w:id="618" w:author="Diaz,Renata M" w:date="2022-01-04T13:52:00Z">
        <w:r w:rsidR="000D4BBD">
          <w:rPr>
            <w:color w:val="000000"/>
          </w:rPr>
          <w:t xml:space="preserve">are </w:t>
        </w:r>
      </w:ins>
      <w:r>
        <w:rPr>
          <w:color w:val="000000"/>
        </w:rPr>
        <w:t xml:space="preserve">available on exclosure plots </w:t>
      </w:r>
      <w:del w:id="619" w:author="Diaz,Renata M" w:date="2022-01-04T13:52:00Z">
        <w:r w:rsidDel="000D4BBD">
          <w:rPr>
            <w:color w:val="000000"/>
          </w:rPr>
          <w:delText>that are not being used by any rodent species</w:delText>
        </w:r>
      </w:del>
      <w:ins w:id="620" w:author="Diaz,Renata M" w:date="2022-01-04T13:52:00Z">
        <w:r w:rsidR="000D4BBD">
          <w:rPr>
            <w:color w:val="000000"/>
          </w:rPr>
          <w:t>but are not used</w:t>
        </w:r>
      </w:ins>
      <w:r>
        <w:rPr>
          <w:color w:val="000000"/>
        </w:rPr>
        <w:t xml:space="preserve">. Rather, </w:t>
      </w:r>
      <w:del w:id="621" w:author="Diaz,Renata M" w:date="2022-01-03T17:44:00Z">
        <w:r w:rsidDel="00286F02">
          <w:rPr>
            <w:color w:val="000000"/>
          </w:rPr>
          <w:delText>the dynamics at Portal</w:delText>
        </w:r>
      </w:del>
      <w:ins w:id="622" w:author="Diaz,Renata M" w:date="2022-01-03T17:44:00Z">
        <w:r w:rsidR="00286F02">
          <w:rPr>
            <w:color w:val="000000"/>
          </w:rPr>
          <w:t>these results</w:t>
        </w:r>
      </w:ins>
      <w:r>
        <w:rPr>
          <w:color w:val="000000"/>
        </w:rPr>
        <w:t xml:space="preserve"> are more consistent with a zero-sum constraint operating at metacommunity</w:t>
      </w:r>
      <w:del w:id="623" w:author="Diaz,Renata M" w:date="2022-01-04T13:52:00Z">
        <w:r w:rsidDel="009E76A4">
          <w:rPr>
            <w:color w:val="000000"/>
          </w:rPr>
          <w:delText>,</w:delText>
        </w:r>
      </w:del>
      <w:r>
        <w:rPr>
          <w:color w:val="000000"/>
        </w:rPr>
        <w:t xml:space="preserve"> or</w:t>
      </w:r>
      <w:ins w:id="624" w:author="Diaz,Renata M" w:date="2022-01-04T13:52:00Z">
        <w:r w:rsidR="009E76A4">
          <w:rPr>
            <w:color w:val="000000"/>
          </w:rPr>
          <w:t xml:space="preserve"> </w:t>
        </w:r>
      </w:ins>
      <w:del w:id="625" w:author="Diaz,Renata M" w:date="2022-01-04T13:52:00Z">
        <w:r w:rsidDel="009E76A4">
          <w:rPr>
            <w:color w:val="000000"/>
          </w:rPr>
          <w:delText xml:space="preserve">, more broadly, </w:delText>
        </w:r>
      </w:del>
      <w:r>
        <w:rPr>
          <w:color w:val="000000"/>
        </w:rPr>
        <w:t xml:space="preserve">evolutionary scales (Van Valen 1973; Terry and Rowe 2015; </w:t>
      </w:r>
      <w:r>
        <w:t>Leibold et al. 2017</w:t>
      </w:r>
      <w:r>
        <w:rPr>
          <w:color w:val="000000"/>
        </w:rPr>
        <w:t>).</w:t>
      </w:r>
      <w:r>
        <w:t xml:space="preserve"> Over short timescales, or within a closed local assemblage, niche differences</w:t>
      </w:r>
      <w:r>
        <w:rPr>
          <w:color w:val="000000"/>
        </w:rPr>
        <w:t xml:space="preserve"> may weaken zero-sum effects, </w:t>
      </w:r>
      <w:r>
        <w:t xml:space="preserve">especially under fluctuating conditions. However, over larger temporal and spatial scales, dispersal or evolution may supply new species equipped to </w:t>
      </w:r>
      <w:del w:id="626" w:author="Diaz,Renata M" w:date="2022-01-04T13:53:00Z">
        <w:r w:rsidDel="009E76A4">
          <w:delText>take advantage of</w:delText>
        </w:r>
      </w:del>
      <w:ins w:id="627" w:author="Diaz,Renata M" w:date="2022-01-04T13:53:00Z">
        <w:r w:rsidR="009E76A4">
          <w:t>use</w:t>
        </w:r>
      </w:ins>
      <w:r>
        <w:t xml:space="preserve"> </w:t>
      </w:r>
      <w:r>
        <w:rPr>
          <w:color w:val="000000"/>
        </w:rPr>
        <w:t xml:space="preserve">available resources - </w:t>
      </w:r>
      <w:ins w:id="628" w:author="Diaz,Renata M" w:date="2022-01-04T13:54:00Z">
        <w:r w:rsidR="009E76A4">
          <w:t xml:space="preserve">via </w:t>
        </w:r>
      </w:ins>
      <w:r>
        <w:rPr>
          <w:color w:val="000000"/>
        </w:rPr>
        <w:t xml:space="preserve">either </w:t>
      </w:r>
      <w:del w:id="629" w:author="Diaz,Renata M" w:date="2022-01-04T13:53:00Z">
        <w:r w:rsidDel="009E76A4">
          <w:delText xml:space="preserve">through </w:delText>
        </w:r>
      </w:del>
      <w:r>
        <w:t>functional</w:t>
      </w:r>
      <w:del w:id="630" w:author="Diaz,Renata M" w:date="2022-01-04T13:54:00Z">
        <w:r w:rsidDel="009E76A4">
          <w:delText xml:space="preserve"> </w:delText>
        </w:r>
      </w:del>
      <w:ins w:id="631" w:author="Diaz,Renata M" w:date="2022-01-04T13:54:00Z">
        <w:r w:rsidR="009E76A4">
          <w:t xml:space="preserve"> redundancy</w:t>
        </w:r>
      </w:ins>
      <w:del w:id="632" w:author="Diaz,Renata M" w:date="2022-01-04T13:54:00Z">
        <w:r w:rsidDel="009E76A4">
          <w:delText>redundancy with species that have been lost</w:delText>
        </w:r>
      </w:del>
      <w:r>
        <w:t>, or niche complementarity allowing them to exploit novel niches</w:t>
      </w:r>
      <w:r>
        <w:rPr>
          <w:color w:val="000000"/>
        </w:rPr>
        <w:t xml:space="preserve">. </w:t>
      </w:r>
      <w:del w:id="633" w:author="Diaz,Renata M" w:date="2022-01-04T13:54:00Z">
        <w:r w:rsidDel="009E76A4">
          <w:rPr>
            <w:color w:val="000000"/>
          </w:rPr>
          <w:delText>Moving forward, a</w:delText>
        </w:r>
      </w:del>
      <w:ins w:id="634" w:author="Diaz,Renata M" w:date="2022-01-04T13:54:00Z">
        <w:r w:rsidR="009E76A4">
          <w:rPr>
            <w:color w:val="000000"/>
          </w:rPr>
          <w:t>A</w:t>
        </w:r>
      </w:ins>
      <w:r>
        <w:rPr>
          <w:color w:val="000000"/>
        </w:rPr>
        <w:t xml:space="preserve"> long-term, metacommunity, and even macroevolutionary approach may be necessary to fully</w:t>
      </w:r>
      <w:ins w:id="635" w:author="Diaz,Renata M" w:date="2022-01-04T17:52:00Z">
        <w:r w:rsidR="00AA1A2B">
          <w:rPr>
            <w:color w:val="000000"/>
          </w:rPr>
          <w:t xml:space="preserve"> </w:t>
        </w:r>
      </w:ins>
      <w:del w:id="636" w:author="Diaz,Renata M" w:date="2022-01-04T13:56:00Z">
        <w:r w:rsidDel="009E76A4">
          <w:rPr>
            <w:color w:val="000000"/>
          </w:rPr>
          <w:delText xml:space="preserve"> </w:delText>
        </w:r>
      </w:del>
      <w:r>
        <w:rPr>
          <w:color w:val="000000"/>
        </w:rPr>
        <w:t>understand</w:t>
      </w:r>
      <w:ins w:id="637" w:author="Diaz,Renata M" w:date="2022-01-04T13:56:00Z">
        <w:r w:rsidR="009E76A4">
          <w:rPr>
            <w:color w:val="000000"/>
          </w:rPr>
          <w:t xml:space="preserve"> how</w:t>
        </w:r>
      </w:ins>
      <w:r>
        <w:rPr>
          <w:color w:val="000000"/>
        </w:rPr>
        <w:t xml:space="preserve"> </w:t>
      </w:r>
      <w:del w:id="638" w:author="Diaz,Renata M" w:date="2022-01-04T13:54:00Z">
        <w:r w:rsidDel="009E76A4">
          <w:rPr>
            <w:color w:val="000000"/>
          </w:rPr>
          <w:delText xml:space="preserve">how </w:delText>
        </w:r>
      </w:del>
      <w:r>
        <w:rPr>
          <w:color w:val="000000"/>
        </w:rPr>
        <w:t>zero-sum</w:t>
      </w:r>
      <w:del w:id="639" w:author="Diaz,Renata M" w:date="2022-01-04T13:54:00Z">
        <w:r w:rsidDel="009E76A4">
          <w:rPr>
            <w:color w:val="000000"/>
          </w:rPr>
          <w:delText xml:space="preserve"> </w:delText>
        </w:r>
      </w:del>
      <w:ins w:id="640" w:author="Diaz,Renata M" w:date="2022-01-04T13:54:00Z">
        <w:r w:rsidR="009E76A4">
          <w:rPr>
            <w:color w:val="000000"/>
          </w:rPr>
          <w:t xml:space="preserve"> constraints</w:t>
        </w:r>
      </w:ins>
      <w:del w:id="641" w:author="Diaz,Renata M" w:date="2022-01-04T13:54:00Z">
        <w:r w:rsidDel="009E76A4">
          <w:rPr>
            <w:color w:val="000000"/>
          </w:rPr>
          <w:delText>constraints manifest in community dynamics</w:delText>
        </w:r>
      </w:del>
      <w:ins w:id="642" w:author="Diaz,Renata M" w:date="2022-01-04T13:55:00Z">
        <w:r w:rsidR="009E76A4">
          <w:rPr>
            <w:color w:val="000000"/>
          </w:rPr>
          <w:t>,</w:t>
        </w:r>
      </w:ins>
      <w:del w:id="643" w:author="Diaz,Renata M" w:date="2022-01-04T13:55:00Z">
        <w:r w:rsidDel="009E76A4">
          <w:rPr>
            <w:color w:val="000000"/>
          </w:rPr>
          <w:delText xml:space="preserve">; </w:delText>
        </w:r>
      </w:del>
      <w:del w:id="644" w:author="Diaz,Renata M" w:date="2022-01-04T13:54:00Z">
        <w:r w:rsidDel="009E76A4">
          <w:rPr>
            <w:color w:val="000000"/>
          </w:rPr>
          <w:delText xml:space="preserve">how </w:delText>
        </w:r>
      </w:del>
      <w:ins w:id="645" w:author="Diaz,Renata M" w:date="2022-01-04T13:54:00Z">
        <w:r w:rsidR="009E76A4">
          <w:rPr>
            <w:color w:val="000000"/>
          </w:rPr>
          <w:t xml:space="preserve"> </w:t>
        </w:r>
      </w:ins>
      <w:r>
        <w:t>functional redundancy</w:t>
      </w:r>
      <w:ins w:id="646" w:author="Diaz,Renata M" w:date="2022-01-04T13:55:00Z">
        <w:r w:rsidR="009E76A4">
          <w:rPr>
            <w:color w:val="000000"/>
          </w:rPr>
          <w:t xml:space="preserve">, and </w:t>
        </w:r>
      </w:ins>
      <w:del w:id="647" w:author="Diaz,Renata M" w:date="2022-01-04T13:55:00Z">
        <w:r w:rsidDel="009E76A4">
          <w:rPr>
            <w:color w:val="000000"/>
          </w:rPr>
          <w:delText xml:space="preserve"> and </w:delText>
        </w:r>
      </w:del>
      <w:r>
        <w:t>niche complementarity</w:t>
      </w:r>
      <w:r>
        <w:rPr>
          <w:color w:val="000000"/>
        </w:rPr>
        <w:t xml:space="preserve"> </w:t>
      </w:r>
      <w:del w:id="648" w:author="Diaz,Renata M" w:date="2022-01-04T13:54:00Z">
        <w:r w:rsidDel="009E76A4">
          <w:rPr>
            <w:color w:val="000000"/>
          </w:rPr>
          <w:delText>jointly contribute to dynamics of</w:delText>
        </w:r>
      </w:del>
      <w:ins w:id="649" w:author="Diaz,Renata M" w:date="2022-01-04T13:55:00Z">
        <w:r w:rsidR="009E76A4">
          <w:rPr>
            <w:color w:val="000000"/>
          </w:rPr>
          <w:t>contribute to the maintenance of</w:t>
        </w:r>
      </w:ins>
      <w:del w:id="650" w:author="Diaz,Renata M" w:date="2022-01-04T13:55:00Z">
        <w:r w:rsidDel="009E76A4">
          <w:rPr>
            <w:color w:val="000000"/>
          </w:rPr>
          <w:delText xml:space="preserve"> community function; and how, and when,</w:delText>
        </w:r>
      </w:del>
      <w:r>
        <w:rPr>
          <w:color w:val="000000"/>
        </w:rPr>
        <w:t xml:space="preserve"> community-level </w:t>
      </w:r>
      <w:del w:id="651" w:author="Diaz,Renata M" w:date="2022-01-04T13:55:00Z">
        <w:r w:rsidDel="009E76A4">
          <w:rPr>
            <w:color w:val="000000"/>
          </w:rPr>
          <w:delText xml:space="preserve">properties </w:delText>
        </w:r>
      </w:del>
      <w:ins w:id="652" w:author="Diaz,Renata M" w:date="2022-01-04T13:55:00Z">
        <w:r w:rsidR="009E76A4">
          <w:rPr>
            <w:color w:val="000000"/>
          </w:rPr>
          <w:t xml:space="preserve">function </w:t>
        </w:r>
      </w:ins>
      <w:del w:id="653" w:author="Diaz,Renata M" w:date="2022-01-04T13:55:00Z">
        <w:r w:rsidDel="009E76A4">
          <w:rPr>
            <w:color w:val="000000"/>
          </w:rPr>
          <w:delText xml:space="preserve">are maintained </w:delText>
        </w:r>
      </w:del>
      <w:r>
        <w:rPr>
          <w:color w:val="000000"/>
        </w:rPr>
        <w:t xml:space="preserve">in the face of species extinctions and changing conditions over time. </w:t>
      </w:r>
      <w:r>
        <w:rPr>
          <w:color w:val="000000"/>
        </w:rPr>
        <w:tab/>
      </w:r>
    </w:p>
    <w:p w14:paraId="00000021" w14:textId="77777777" w:rsidR="0014228D" w:rsidRDefault="004D2FE6">
      <w:pPr>
        <w:pStyle w:val="Heading1"/>
      </w:pPr>
      <w:r>
        <w:t>Acknowledgements</w:t>
      </w:r>
    </w:p>
    <w:p w14:paraId="00000022" w14:textId="473619B8" w:rsidR="0014228D" w:rsidRDefault="004D2FE6">
      <w:pPr>
        <w:sectPr w:rsidR="0014228D" w:rsidSect="002E20CB">
          <w:pgSz w:w="12240" w:h="15840"/>
          <w:pgMar w:top="1440" w:right="1440" w:bottom="1440" w:left="1440" w:header="720" w:footer="720" w:gutter="0"/>
          <w:lnNumType w:countBy="1" w:restart="continuous"/>
          <w:cols w:space="720"/>
        </w:sectPr>
      </w:pPr>
      <w:r>
        <w:t>The Portal Project has been supported by numerous grants from the U.S. National Science Foundation, most recently NSF DEB-1929730</w:t>
      </w:r>
      <w:sdt>
        <w:sdtPr>
          <w:tag w:val="goog_rdk_102"/>
          <w:id w:val="1544178843"/>
        </w:sdtPr>
        <w:sdtEndPr/>
        <w:sdtContent/>
      </w:sdt>
      <w:del w:id="654" w:author="Diaz,Renata M" w:date="2022-01-06T10:50:00Z">
        <w:r w:rsidDel="00722376">
          <w:delText>, and has been sustained over the decades via the dedicated efforts of dozens of researchers and volunteers</w:delText>
        </w:r>
      </w:del>
      <w:r>
        <w:t xml:space="preserve">. RMD was supported in part by the </w:t>
      </w:r>
      <w:del w:id="655" w:author="Diaz,Renata M" w:date="2022-01-06T10:50:00Z">
        <w:r w:rsidDel="006579DB">
          <w:delText>National Science Foundation</w:delText>
        </w:r>
      </w:del>
      <w:ins w:id="656" w:author="Diaz,Renata M" w:date="2022-01-06T10:50:00Z">
        <w:r w:rsidR="006579DB">
          <w:t>NSF</w:t>
        </w:r>
      </w:ins>
      <w:r>
        <w:t xml:space="preserve"> Graduate Research Fellowship under Grant No. DGE-1315138 and DGE-1842473.</w:t>
      </w:r>
    </w:p>
    <w:p w14:paraId="0A818559" w14:textId="77777777" w:rsidR="0084321A" w:rsidRDefault="004D2FE6" w:rsidP="0084321A">
      <w:pPr>
        <w:pStyle w:val="Heading1"/>
        <w:rPr>
          <w:ins w:id="657" w:author="Diaz,Renata M" w:date="2022-01-24T15:59:00Z"/>
        </w:rPr>
      </w:pPr>
      <w:r>
        <w:lastRenderedPageBreak/>
        <w:t>Literature cited</w:t>
      </w:r>
    </w:p>
    <w:p w14:paraId="150303E1" w14:textId="77777777" w:rsidR="0084321A" w:rsidRDefault="0084321A">
      <w:pPr>
        <w:ind w:left="540" w:hanging="540"/>
        <w:rPr>
          <w:ins w:id="658" w:author="Diaz,Renata M" w:date="2022-01-24T15:59:00Z"/>
        </w:rPr>
        <w:pPrChange w:id="659" w:author="Diaz,Renata M" w:date="2022-01-24T15:59:00Z">
          <w:pPr>
            <w:ind w:hanging="480"/>
          </w:pPr>
        </w:pPrChange>
      </w:pPr>
      <w:ins w:id="660" w:author="Diaz,Renata M" w:date="2022-01-24T15:59:00Z">
        <w:r>
          <w:t xml:space="preserve">Bledsoe, Ellen K., and S. K. Morgan Ernest. 2019. “Temporal Changes in Species Composition Affect a Ubiquitous Species’ Use of Habitat Patches.” </w:t>
        </w:r>
        <w:r>
          <w:rPr>
            <w:i/>
            <w:iCs/>
          </w:rPr>
          <w:t>Ecology</w:t>
        </w:r>
        <w:r>
          <w:t xml:space="preserve"> 100 (11): e02869. </w:t>
        </w:r>
        <w:r>
          <w:fldChar w:fldCharType="begin"/>
        </w:r>
        <w:r>
          <w:instrText xml:space="preserve"> HYPERLINK "https://doi.org/10.1002/ecy.2869" </w:instrText>
        </w:r>
        <w:r>
          <w:fldChar w:fldCharType="separate"/>
        </w:r>
        <w:r>
          <w:rPr>
            <w:rStyle w:val="Hyperlink"/>
          </w:rPr>
          <w:t>https://doi.org/10.1002/ecy.2869</w:t>
        </w:r>
        <w:r>
          <w:fldChar w:fldCharType="end"/>
        </w:r>
        <w:r>
          <w:t>.</w:t>
        </w:r>
      </w:ins>
    </w:p>
    <w:p w14:paraId="2FB89ACB" w14:textId="77777777" w:rsidR="0084321A" w:rsidRDefault="0084321A">
      <w:pPr>
        <w:ind w:left="540" w:hanging="540"/>
        <w:rPr>
          <w:ins w:id="661" w:author="Diaz,Renata M" w:date="2022-01-24T15:59:00Z"/>
        </w:rPr>
        <w:pPrChange w:id="662" w:author="Diaz,Renata M" w:date="2022-01-24T15:59:00Z">
          <w:pPr>
            <w:ind w:left="90" w:hanging="480"/>
          </w:pPr>
        </w:pPrChange>
      </w:pPr>
      <w:ins w:id="663" w:author="Diaz,Renata M" w:date="2022-01-24T15:59:00Z">
        <w:r>
          <w:t xml:space="preserve">Brown, J. H., T. J. Valone, and C. G. Curtin. 1997. “Reorganization of an Arid Ecosystem in Response to Recent Climate Change.” </w:t>
        </w:r>
        <w:r>
          <w:rPr>
            <w:i/>
            <w:iCs/>
          </w:rPr>
          <w:t>Proceedings of the National Academy of Sciences</w:t>
        </w:r>
        <w:r>
          <w:t xml:space="preserve"> 94 (18): 9729–33. </w:t>
        </w:r>
        <w:r>
          <w:fldChar w:fldCharType="begin"/>
        </w:r>
        <w:r>
          <w:instrText xml:space="preserve"> HYPERLINK "https://doi.org/10.1073/pnas.94.18.9729" </w:instrText>
        </w:r>
        <w:r>
          <w:fldChar w:fldCharType="separate"/>
        </w:r>
        <w:r>
          <w:rPr>
            <w:rStyle w:val="Hyperlink"/>
          </w:rPr>
          <w:t>https://doi.org/10.1073/pnas.94.18.9729</w:t>
        </w:r>
        <w:r>
          <w:fldChar w:fldCharType="end"/>
        </w:r>
        <w:r>
          <w:t>.</w:t>
        </w:r>
      </w:ins>
    </w:p>
    <w:p w14:paraId="58171F3B" w14:textId="77777777" w:rsidR="0084321A" w:rsidRDefault="0084321A">
      <w:pPr>
        <w:ind w:left="540" w:hanging="540"/>
        <w:rPr>
          <w:ins w:id="664" w:author="Diaz,Renata M" w:date="2022-01-24T15:59:00Z"/>
        </w:rPr>
        <w:pPrChange w:id="665" w:author="Diaz,Renata M" w:date="2022-01-24T15:59:00Z">
          <w:pPr>
            <w:ind w:left="180" w:hanging="480"/>
          </w:pPr>
        </w:pPrChange>
      </w:pPr>
      <w:ins w:id="666" w:author="Diaz,Renata M" w:date="2022-01-24T15:59:00Z">
        <w:r>
          <w:t xml:space="preserve">Christensen, Erica M., David J. Harris, and S. K. Morgan Ernest. 2018. “Long-Term Community Change through Multiple Rapid Transitions in a Desert Rodent Community.” </w:t>
        </w:r>
        <w:r>
          <w:rPr>
            <w:i/>
            <w:iCs/>
          </w:rPr>
          <w:t>Ecology</w:t>
        </w:r>
        <w:r>
          <w:t xml:space="preserve"> 99 (7): 1523–29. </w:t>
        </w:r>
        <w:r>
          <w:fldChar w:fldCharType="begin"/>
        </w:r>
        <w:r>
          <w:instrText xml:space="preserve"> HYPERLINK "https://doi.org/10.1002/ecy.2373" </w:instrText>
        </w:r>
        <w:r>
          <w:fldChar w:fldCharType="separate"/>
        </w:r>
        <w:r>
          <w:rPr>
            <w:rStyle w:val="Hyperlink"/>
          </w:rPr>
          <w:t>https://doi.org/10.1002/ecy.2373</w:t>
        </w:r>
        <w:r>
          <w:fldChar w:fldCharType="end"/>
        </w:r>
        <w:r>
          <w:t>.</w:t>
        </w:r>
      </w:ins>
    </w:p>
    <w:p w14:paraId="0A161133" w14:textId="77777777" w:rsidR="0084321A" w:rsidRDefault="0084321A">
      <w:pPr>
        <w:ind w:left="540" w:hanging="540"/>
        <w:rPr>
          <w:ins w:id="667" w:author="Diaz,Renata M" w:date="2022-01-24T15:59:00Z"/>
        </w:rPr>
        <w:pPrChange w:id="668" w:author="Diaz,Renata M" w:date="2022-01-24T15:59:00Z">
          <w:pPr>
            <w:ind w:left="270" w:hanging="480"/>
          </w:pPr>
        </w:pPrChange>
      </w:pPr>
      <w:ins w:id="669" w:author="Diaz,Renata M" w:date="2022-01-24T15:59:00Z">
        <w:r>
          <w:t xml:space="preserve">Dornelas, M., N. J. Gotelli, B. McGill, H. Shimadzu, F. Moyes, C. Sievers, and A. E. Magurran. 2014. “Assemblage Time Series Reveal Biodiversity Change but Not Systematic Loss.” </w:t>
        </w:r>
        <w:r>
          <w:rPr>
            <w:i/>
            <w:iCs/>
          </w:rPr>
          <w:t>Science</w:t>
        </w:r>
        <w:r>
          <w:t xml:space="preserve"> 344 (6181): 296–99. </w:t>
        </w:r>
        <w:r>
          <w:fldChar w:fldCharType="begin"/>
        </w:r>
        <w:r>
          <w:instrText xml:space="preserve"> HYPERLINK "https://doi.org/10.1126/science.1248484" </w:instrText>
        </w:r>
        <w:r>
          <w:fldChar w:fldCharType="separate"/>
        </w:r>
        <w:r>
          <w:rPr>
            <w:rStyle w:val="Hyperlink"/>
          </w:rPr>
          <w:t>https://doi.org/10.1126/science.1248484</w:t>
        </w:r>
        <w:r>
          <w:fldChar w:fldCharType="end"/>
        </w:r>
        <w:r>
          <w:t>.</w:t>
        </w:r>
      </w:ins>
    </w:p>
    <w:p w14:paraId="0B9E812F" w14:textId="77777777" w:rsidR="0084321A" w:rsidRDefault="0084321A">
      <w:pPr>
        <w:ind w:left="540" w:hanging="540"/>
        <w:rPr>
          <w:ins w:id="670" w:author="Diaz,Renata M" w:date="2022-01-24T15:59:00Z"/>
        </w:rPr>
        <w:pPrChange w:id="671" w:author="Diaz,Renata M" w:date="2022-01-24T15:59:00Z">
          <w:pPr>
            <w:ind w:left="270" w:hanging="480"/>
          </w:pPr>
        </w:pPrChange>
      </w:pPr>
      <w:ins w:id="672" w:author="Diaz,Renata M" w:date="2022-01-24T15:59:00Z">
        <w:r>
          <w:t xml:space="preserve">Ernest, S. K. Morgan, and James H. Brown. 2001. “Delayed Compensation for Missing Keystone Species by Colonization.” </w:t>
        </w:r>
        <w:r>
          <w:rPr>
            <w:i/>
            <w:iCs/>
          </w:rPr>
          <w:t>Science</w:t>
        </w:r>
        <w:r>
          <w:t xml:space="preserve"> 292 (5514): 101–4. </w:t>
        </w:r>
        <w:r>
          <w:fldChar w:fldCharType="begin"/>
        </w:r>
        <w:r>
          <w:instrText xml:space="preserve"> HYPERLINK "https://doi.org/10.1126/science.292.5514.101" </w:instrText>
        </w:r>
        <w:r>
          <w:fldChar w:fldCharType="separate"/>
        </w:r>
        <w:r>
          <w:rPr>
            <w:rStyle w:val="Hyperlink"/>
          </w:rPr>
          <w:t>https://doi.org/10.1126/science.292.5514.101</w:t>
        </w:r>
        <w:r>
          <w:fldChar w:fldCharType="end"/>
        </w:r>
        <w:r>
          <w:t>.</w:t>
        </w:r>
      </w:ins>
    </w:p>
    <w:p w14:paraId="5ACEAFA1" w14:textId="77777777" w:rsidR="0084321A" w:rsidRDefault="0084321A">
      <w:pPr>
        <w:ind w:left="540" w:hanging="540"/>
        <w:rPr>
          <w:ins w:id="673" w:author="Diaz,Renata M" w:date="2022-01-24T15:59:00Z"/>
        </w:rPr>
        <w:pPrChange w:id="674" w:author="Diaz,Renata M" w:date="2022-01-24T15:59:00Z">
          <w:pPr>
            <w:ind w:left="360" w:hanging="480"/>
          </w:pPr>
        </w:pPrChange>
      </w:pPr>
      <w:ins w:id="675" w:author="Diaz,Renata M" w:date="2022-01-24T15:59:00Z">
        <w:r>
          <w:t xml:space="preserve">Ernest, S. K. Morgan, Glenda M. Yenni, Ginger Allington, Ellen K. Bledsoe, Erica M. Christensen, Renata M. Diaz, Keith Geluso, et al. 2020. “The Portal Project: A Long-Term Study of a Chihuahuan Desert Ecosystem.” </w:t>
        </w:r>
        <w:r>
          <w:rPr>
            <w:i/>
            <w:iCs/>
          </w:rPr>
          <w:t>BioRxiv</w:t>
        </w:r>
        <w:r>
          <w:t xml:space="preserve">, January, 332783. </w:t>
        </w:r>
        <w:r>
          <w:fldChar w:fldCharType="begin"/>
        </w:r>
        <w:r>
          <w:instrText xml:space="preserve"> HYPERLINK "https://doi.org/10.1101/332783" </w:instrText>
        </w:r>
        <w:r>
          <w:fldChar w:fldCharType="separate"/>
        </w:r>
        <w:r>
          <w:rPr>
            <w:rStyle w:val="Hyperlink"/>
          </w:rPr>
          <w:t>https://doi.org/10.1101/332783</w:t>
        </w:r>
        <w:r>
          <w:fldChar w:fldCharType="end"/>
        </w:r>
        <w:r>
          <w:t>.</w:t>
        </w:r>
      </w:ins>
    </w:p>
    <w:p w14:paraId="46349F3C" w14:textId="77777777" w:rsidR="0084321A" w:rsidRDefault="0084321A">
      <w:pPr>
        <w:ind w:left="540" w:hanging="540"/>
        <w:rPr>
          <w:ins w:id="676" w:author="Diaz,Renata M" w:date="2022-01-24T15:59:00Z"/>
        </w:rPr>
        <w:pPrChange w:id="677" w:author="Diaz,Renata M" w:date="2022-01-24T15:59:00Z">
          <w:pPr>
            <w:ind w:hanging="480"/>
          </w:pPr>
        </w:pPrChange>
      </w:pPr>
      <w:ins w:id="678" w:author="Diaz,Renata M" w:date="2022-01-24T15:59:00Z">
        <w:r>
          <w:t xml:space="preserve">Ernest, S. K. Morgan, James H. Brown, Katherine M. Thibault, Ethan P. White, and Jacob R. Goheen. 2008. “Zero Sum, the Niche, and Metacommunities: Long‐Term Dynamics of </w:t>
        </w:r>
        <w:r>
          <w:lastRenderedPageBreak/>
          <w:t xml:space="preserve">Community Assembly.” </w:t>
        </w:r>
        <w:r>
          <w:rPr>
            <w:i/>
            <w:iCs/>
          </w:rPr>
          <w:t>The American Naturalist</w:t>
        </w:r>
        <w:r>
          <w:t xml:space="preserve"> 172 (6): E257–69. </w:t>
        </w:r>
        <w:r>
          <w:fldChar w:fldCharType="begin"/>
        </w:r>
        <w:r>
          <w:instrText xml:space="preserve"> HYPERLINK "https://doi.org/10.1086/592402" </w:instrText>
        </w:r>
        <w:r>
          <w:fldChar w:fldCharType="separate"/>
        </w:r>
        <w:r>
          <w:rPr>
            <w:rStyle w:val="Hyperlink"/>
          </w:rPr>
          <w:t>https://doi.org/10.1086/592402</w:t>
        </w:r>
        <w:r>
          <w:fldChar w:fldCharType="end"/>
        </w:r>
        <w:r>
          <w:t>.</w:t>
        </w:r>
      </w:ins>
    </w:p>
    <w:p w14:paraId="6BCDA247" w14:textId="77777777" w:rsidR="0084321A" w:rsidRDefault="0084321A">
      <w:pPr>
        <w:ind w:left="540" w:hanging="540"/>
        <w:rPr>
          <w:ins w:id="679" w:author="Diaz,Renata M" w:date="2022-01-24T15:59:00Z"/>
        </w:rPr>
        <w:pPrChange w:id="680" w:author="Diaz,Renata M" w:date="2022-01-24T15:59:00Z">
          <w:pPr>
            <w:ind w:hanging="480"/>
          </w:pPr>
        </w:pPrChange>
      </w:pPr>
      <w:ins w:id="681" w:author="Diaz,Renata M" w:date="2022-01-24T15:59:00Z">
        <w:r>
          <w:t xml:space="preserve">Fetzer, Ingo, Karin Johst, Robert Schäwe, Thomas Banitz, Hauke Harms, and Antonis Chatzinotas. 2015. “The Extent of Functional Redundancy Changes as Species’ Roles Shift in Different Environments.” </w:t>
        </w:r>
        <w:r>
          <w:rPr>
            <w:i/>
            <w:iCs/>
          </w:rPr>
          <w:t>Proceedings of the National Academy of Sciences</w:t>
        </w:r>
        <w:r>
          <w:t xml:space="preserve"> 112 (48): 14888–93. </w:t>
        </w:r>
        <w:r>
          <w:fldChar w:fldCharType="begin"/>
        </w:r>
        <w:r>
          <w:instrText xml:space="preserve"> HYPERLINK "https://doi.org/10.1073/pnas.1505587112" </w:instrText>
        </w:r>
        <w:r>
          <w:fldChar w:fldCharType="separate"/>
        </w:r>
        <w:r>
          <w:rPr>
            <w:rStyle w:val="Hyperlink"/>
          </w:rPr>
          <w:t>https://doi.org/10.1073/pnas.1505587112</w:t>
        </w:r>
        <w:r>
          <w:fldChar w:fldCharType="end"/>
        </w:r>
        <w:r>
          <w:t>.</w:t>
        </w:r>
      </w:ins>
    </w:p>
    <w:p w14:paraId="4AD763B2" w14:textId="77777777" w:rsidR="0084321A" w:rsidRDefault="0084321A">
      <w:pPr>
        <w:ind w:left="540" w:hanging="540"/>
        <w:rPr>
          <w:ins w:id="682" w:author="Diaz,Renata M" w:date="2022-01-24T15:59:00Z"/>
        </w:rPr>
        <w:pPrChange w:id="683" w:author="Diaz,Renata M" w:date="2022-01-24T15:59:00Z">
          <w:pPr>
            <w:ind w:hanging="480"/>
          </w:pPr>
        </w:pPrChange>
      </w:pPr>
      <w:ins w:id="684" w:author="Diaz,Renata M" w:date="2022-01-24T15:59:00Z">
        <w:r>
          <w:t xml:space="preserve">Gonzalez, Andrew, and Michel Loreau. 2009. “The Causes and Consequences of Compensatory Dynamics in Ecological Communities.” </w:t>
        </w:r>
        <w:r>
          <w:rPr>
            <w:i/>
            <w:iCs/>
          </w:rPr>
          <w:t>Annual Review of Ecology, Evolution, and Systematics</w:t>
        </w:r>
        <w:r>
          <w:t xml:space="preserve"> 40 (1): 393–414. </w:t>
        </w:r>
        <w:r>
          <w:fldChar w:fldCharType="begin"/>
        </w:r>
        <w:r>
          <w:instrText xml:space="preserve"> HYPERLINK "https://doi.org/10.1146/annurev.ecolsys.39.110707.173349" </w:instrText>
        </w:r>
        <w:r>
          <w:fldChar w:fldCharType="separate"/>
        </w:r>
        <w:r>
          <w:rPr>
            <w:rStyle w:val="Hyperlink"/>
          </w:rPr>
          <w:t>https://doi.org/10.1146/annurev.ecolsys.39.110707.173349</w:t>
        </w:r>
        <w:r>
          <w:fldChar w:fldCharType="end"/>
        </w:r>
        <w:r>
          <w:t>.</w:t>
        </w:r>
      </w:ins>
    </w:p>
    <w:p w14:paraId="44187EB4" w14:textId="77777777" w:rsidR="0084321A" w:rsidRDefault="0084321A">
      <w:pPr>
        <w:ind w:left="540" w:hanging="540"/>
        <w:rPr>
          <w:ins w:id="685" w:author="Diaz,Renata M" w:date="2022-01-24T15:59:00Z"/>
        </w:rPr>
        <w:pPrChange w:id="686" w:author="Diaz,Renata M" w:date="2022-01-24T15:59:00Z">
          <w:pPr>
            <w:ind w:hanging="480"/>
          </w:pPr>
        </w:pPrChange>
      </w:pPr>
      <w:ins w:id="687" w:author="Diaz,Renata M" w:date="2022-01-24T15:59:00Z">
        <w:r>
          <w:t xml:space="preserve">Houlahan, J. E., D. J. Currie, K. Cottenie, G. S. Cumming, S. K. M. Ernest, C. S. Findlay, S. D. Fuhlendorf, et al. 2007. “Compensatory Dynamics Are Rare in Natural Ecological Communities.” </w:t>
        </w:r>
        <w:r>
          <w:rPr>
            <w:i/>
            <w:iCs/>
          </w:rPr>
          <w:t>Proceedings of the National Academy of Sciences. 104(9): 3273-3277</w:t>
        </w:r>
        <w:r>
          <w:t xml:space="preserve">. </w:t>
        </w:r>
        <w:r>
          <w:fldChar w:fldCharType="begin"/>
        </w:r>
        <w:r>
          <w:instrText xml:space="preserve"> HYPERLINK "https://www.srs.fs.usda.gov/pubs/29712" </w:instrText>
        </w:r>
        <w:r>
          <w:fldChar w:fldCharType="separate"/>
        </w:r>
        <w:r>
          <w:rPr>
            <w:rStyle w:val="Hyperlink"/>
          </w:rPr>
          <w:t>https://www.srs.fs.usda.gov/pubs/29712</w:t>
        </w:r>
        <w:r>
          <w:fldChar w:fldCharType="end"/>
        </w:r>
        <w:r>
          <w:t>.</w:t>
        </w:r>
      </w:ins>
    </w:p>
    <w:p w14:paraId="7AC18D76" w14:textId="77777777" w:rsidR="0084321A" w:rsidRDefault="0084321A">
      <w:pPr>
        <w:ind w:left="540" w:hanging="540"/>
        <w:rPr>
          <w:ins w:id="688" w:author="Diaz,Renata M" w:date="2022-01-24T15:59:00Z"/>
        </w:rPr>
        <w:pPrChange w:id="689" w:author="Diaz,Renata M" w:date="2022-01-24T15:59:00Z">
          <w:pPr>
            <w:ind w:hanging="480"/>
          </w:pPr>
        </w:pPrChange>
      </w:pPr>
      <w:ins w:id="690" w:author="Diaz,Renata M" w:date="2022-01-24T15:59:00Z">
        <w:r>
          <w:t xml:space="preserve">Hubbell, Stephen P. 2001. </w:t>
        </w:r>
        <w:r>
          <w:rPr>
            <w:i/>
            <w:iCs/>
          </w:rPr>
          <w:t>The Unified Neutral Theory of Biodiversity and Biogeography (MPB-32)</w:t>
        </w:r>
        <w:r>
          <w:t xml:space="preserve">. Princeton University Press. </w:t>
        </w:r>
        <w:r>
          <w:fldChar w:fldCharType="begin"/>
        </w:r>
        <w:r>
          <w:instrText xml:space="preserve"> HYPERLINK "https://www.jstor.org/stable/j.ctt7rj8w" </w:instrText>
        </w:r>
        <w:r>
          <w:fldChar w:fldCharType="separate"/>
        </w:r>
        <w:r>
          <w:rPr>
            <w:rStyle w:val="Hyperlink"/>
          </w:rPr>
          <w:t>https://www.jstor.org/stable/j.ctt7rj8w</w:t>
        </w:r>
        <w:r>
          <w:fldChar w:fldCharType="end"/>
        </w:r>
        <w:r>
          <w:t>.</w:t>
        </w:r>
      </w:ins>
    </w:p>
    <w:p w14:paraId="6E5CF268" w14:textId="77777777" w:rsidR="0084321A" w:rsidRDefault="0084321A">
      <w:pPr>
        <w:ind w:left="540" w:hanging="540"/>
        <w:rPr>
          <w:ins w:id="691" w:author="Diaz,Renata M" w:date="2022-01-24T15:59:00Z"/>
        </w:rPr>
        <w:pPrChange w:id="692" w:author="Diaz,Renata M" w:date="2022-01-24T15:59:00Z">
          <w:pPr>
            <w:ind w:hanging="480"/>
          </w:pPr>
        </w:pPrChange>
      </w:pPr>
      <w:ins w:id="693" w:author="Diaz,Renata M" w:date="2022-01-24T15:59:00Z">
        <w:r>
          <w:t xml:space="preserve">Hughes, Brent B., Rodrigo Beas-Luna, Allison K. Barner, Kimberly Brewitt, Daniel R. Brumbaugh, Elizabeth B. Cerny-Chipman, Sarah L. Close, et al. 2017. “Long-Term Studies Contribute Disproportionately to Ecology and Policy.” </w:t>
        </w:r>
        <w:r>
          <w:rPr>
            <w:i/>
            <w:iCs/>
          </w:rPr>
          <w:t>BioScience</w:t>
        </w:r>
        <w:r>
          <w:t xml:space="preserve"> 67 (3): 271–81. </w:t>
        </w:r>
        <w:r>
          <w:fldChar w:fldCharType="begin"/>
        </w:r>
        <w:r>
          <w:instrText xml:space="preserve"> HYPERLINK "https://doi.org/10.1093/biosci/biw185" </w:instrText>
        </w:r>
        <w:r>
          <w:fldChar w:fldCharType="separate"/>
        </w:r>
        <w:r>
          <w:rPr>
            <w:rStyle w:val="Hyperlink"/>
          </w:rPr>
          <w:t>https://doi.org/10.1093/biosci/biw185</w:t>
        </w:r>
        <w:r>
          <w:fldChar w:fldCharType="end"/>
        </w:r>
        <w:r>
          <w:t>.</w:t>
        </w:r>
      </w:ins>
    </w:p>
    <w:p w14:paraId="7ECC7A6F" w14:textId="77777777" w:rsidR="0084321A" w:rsidRDefault="0084321A">
      <w:pPr>
        <w:ind w:left="540" w:hanging="540"/>
        <w:rPr>
          <w:ins w:id="694" w:author="Diaz,Renata M" w:date="2022-01-24T15:59:00Z"/>
        </w:rPr>
        <w:pPrChange w:id="695" w:author="Diaz,Renata M" w:date="2022-01-24T15:59:00Z">
          <w:pPr>
            <w:ind w:hanging="480"/>
          </w:pPr>
        </w:pPrChange>
      </w:pPr>
      <w:ins w:id="696" w:author="Diaz,Renata M" w:date="2022-01-24T15:59:00Z">
        <w:r>
          <w:t xml:space="preserve">Isbell, Forest, Vincent Calcagno, Andy Hector, John Connolly, W. Stanley Harpole, Peter B. Reich, Michael Scherer-Lorenzen, et al. 2011. “High Plant Diversity Is Needed to Maintain Ecosystem Services.” </w:t>
        </w:r>
        <w:r>
          <w:rPr>
            <w:i/>
            <w:iCs/>
          </w:rPr>
          <w:t>Nature</w:t>
        </w:r>
        <w:r>
          <w:t xml:space="preserve"> 477 (7363): 199–202. </w:t>
        </w:r>
        <w:r>
          <w:fldChar w:fldCharType="begin"/>
        </w:r>
        <w:r>
          <w:instrText xml:space="preserve"> HYPERLINK "https://doi.org/10.1038/nature10282" </w:instrText>
        </w:r>
        <w:r>
          <w:fldChar w:fldCharType="separate"/>
        </w:r>
        <w:r>
          <w:rPr>
            <w:rStyle w:val="Hyperlink"/>
          </w:rPr>
          <w:t>https://doi.org/10.1038/nature10282</w:t>
        </w:r>
        <w:r>
          <w:fldChar w:fldCharType="end"/>
        </w:r>
        <w:r>
          <w:t>.</w:t>
        </w:r>
      </w:ins>
    </w:p>
    <w:p w14:paraId="058201DE" w14:textId="77777777" w:rsidR="0084321A" w:rsidRDefault="0084321A">
      <w:pPr>
        <w:ind w:left="540" w:hanging="540"/>
        <w:rPr>
          <w:ins w:id="697" w:author="Diaz,Renata M" w:date="2022-01-24T15:59:00Z"/>
        </w:rPr>
        <w:pPrChange w:id="698" w:author="Diaz,Renata M" w:date="2022-01-24T15:59:00Z">
          <w:pPr>
            <w:ind w:hanging="480"/>
          </w:pPr>
        </w:pPrChange>
      </w:pPr>
      <w:ins w:id="699" w:author="Diaz,Renata M" w:date="2022-01-24T15:59:00Z">
        <w:r>
          <w:lastRenderedPageBreak/>
          <w:t xml:space="preserve">Kelt, Douglas A. 2011. “Comparative Ecology of Desert Small Mammals: A Selective Review of the Past 30 Years.” </w:t>
        </w:r>
        <w:r>
          <w:rPr>
            <w:i/>
            <w:iCs/>
          </w:rPr>
          <w:t>Journal of Mammalogy</w:t>
        </w:r>
        <w:r>
          <w:t xml:space="preserve"> 92 (6): 1158–78. </w:t>
        </w:r>
        <w:r>
          <w:fldChar w:fldCharType="begin"/>
        </w:r>
        <w:r>
          <w:instrText xml:space="preserve"> HYPERLINK "https://doi.org/10.1644/10-MAMM-S-238.1" </w:instrText>
        </w:r>
        <w:r>
          <w:fldChar w:fldCharType="separate"/>
        </w:r>
        <w:r>
          <w:rPr>
            <w:rStyle w:val="Hyperlink"/>
          </w:rPr>
          <w:t>https://doi.org/10.1644/10-MAMM-S-238.1</w:t>
        </w:r>
        <w:r>
          <w:fldChar w:fldCharType="end"/>
        </w:r>
        <w:r>
          <w:t>.</w:t>
        </w:r>
      </w:ins>
    </w:p>
    <w:p w14:paraId="678E59C5" w14:textId="77777777" w:rsidR="0084321A" w:rsidRDefault="0084321A">
      <w:pPr>
        <w:ind w:left="540" w:hanging="540"/>
        <w:rPr>
          <w:ins w:id="700" w:author="Diaz,Renata M" w:date="2022-01-24T15:59:00Z"/>
        </w:rPr>
        <w:pPrChange w:id="701" w:author="Diaz,Renata M" w:date="2022-01-24T15:59:00Z">
          <w:pPr>
            <w:ind w:hanging="480"/>
          </w:pPr>
        </w:pPrChange>
      </w:pPr>
      <w:ins w:id="702" w:author="Diaz,Renata M" w:date="2022-01-24T15:59:00Z">
        <w:r>
          <w:t xml:space="preserve">Kelt, Douglas A., Jaclyn R. Aliperti, Peter L. Meserve, W. Bryan Milstead, M. Andrea Previtali, and Julio R. Gutierrez. 2015. “Energetic Compensation Is Historically Contingent and Not Supported for Small Mammals in South American or Asian Deserts.” </w:t>
        </w:r>
        <w:r>
          <w:rPr>
            <w:i/>
            <w:iCs/>
          </w:rPr>
          <w:t>Ecology</w:t>
        </w:r>
        <w:r>
          <w:t xml:space="preserve"> 96 (6): 1702–12. </w:t>
        </w:r>
        <w:r>
          <w:fldChar w:fldCharType="begin"/>
        </w:r>
        <w:r>
          <w:instrText xml:space="preserve"> HYPERLINK "https://doi.org/10.1890/14-1569.1" </w:instrText>
        </w:r>
        <w:r>
          <w:fldChar w:fldCharType="separate"/>
        </w:r>
        <w:r>
          <w:rPr>
            <w:rStyle w:val="Hyperlink"/>
          </w:rPr>
          <w:t>https://doi.org/10.1890/14-1569.1</w:t>
        </w:r>
        <w:r>
          <w:fldChar w:fldCharType="end"/>
        </w:r>
        <w:r>
          <w:t>.</w:t>
        </w:r>
      </w:ins>
    </w:p>
    <w:p w14:paraId="5B16B647" w14:textId="77777777" w:rsidR="0084321A" w:rsidRDefault="0084321A">
      <w:pPr>
        <w:ind w:left="540" w:hanging="540"/>
        <w:rPr>
          <w:ins w:id="703" w:author="Diaz,Renata M" w:date="2022-01-24T15:59:00Z"/>
        </w:rPr>
        <w:pPrChange w:id="704" w:author="Diaz,Renata M" w:date="2022-01-24T15:59:00Z">
          <w:pPr>
            <w:ind w:hanging="480"/>
          </w:pPr>
        </w:pPrChange>
      </w:pPr>
      <w:ins w:id="705" w:author="Diaz,Renata M" w:date="2022-01-24T15:59:00Z">
        <w:r>
          <w:t xml:space="preserve">Lawton, John H. 1994. “What Do Species Do in Ecosystems?” </w:t>
        </w:r>
        <w:r>
          <w:rPr>
            <w:i/>
            <w:iCs/>
          </w:rPr>
          <w:t>Oikos</w:t>
        </w:r>
        <w:r>
          <w:t xml:space="preserve"> 71 (3): 367–74. </w:t>
        </w:r>
        <w:r>
          <w:fldChar w:fldCharType="begin"/>
        </w:r>
        <w:r>
          <w:instrText xml:space="preserve"> HYPERLINK "https://doi.org/10.2307/3545824" </w:instrText>
        </w:r>
        <w:r>
          <w:fldChar w:fldCharType="separate"/>
        </w:r>
        <w:r>
          <w:rPr>
            <w:rStyle w:val="Hyperlink"/>
          </w:rPr>
          <w:t>https://doi.org/10.2307/3545824</w:t>
        </w:r>
        <w:r>
          <w:fldChar w:fldCharType="end"/>
        </w:r>
        <w:r>
          <w:t>.</w:t>
        </w:r>
      </w:ins>
    </w:p>
    <w:p w14:paraId="115BA839" w14:textId="77777777" w:rsidR="0084321A" w:rsidRDefault="0084321A">
      <w:pPr>
        <w:ind w:left="540" w:hanging="540"/>
        <w:rPr>
          <w:ins w:id="706" w:author="Diaz,Renata M" w:date="2022-01-24T15:59:00Z"/>
        </w:rPr>
        <w:pPrChange w:id="707" w:author="Diaz,Renata M" w:date="2022-01-24T15:59:00Z">
          <w:pPr>
            <w:ind w:hanging="480"/>
          </w:pPr>
        </w:pPrChange>
      </w:pPr>
      <w:ins w:id="708" w:author="Diaz,Renata M" w:date="2022-01-24T15:59:00Z">
        <w:r>
          <w:t xml:space="preserve">Leibold, Mathew A., Jonathan M. Chase, and S. K. Morgan Ernest. 2017. “Community Assembly and the Functioning of Ecosystems: How Metacommunity Processes Alter Ecosystems Attributes.” </w:t>
        </w:r>
        <w:r>
          <w:rPr>
            <w:i/>
            <w:iCs/>
          </w:rPr>
          <w:t>Ecology</w:t>
        </w:r>
        <w:r>
          <w:t xml:space="preserve"> 98 (4): 909–19. </w:t>
        </w:r>
        <w:r>
          <w:fldChar w:fldCharType="begin"/>
        </w:r>
        <w:r>
          <w:instrText xml:space="preserve"> HYPERLINK "https://doi.org/10.1002/ecy.1697" </w:instrText>
        </w:r>
        <w:r>
          <w:fldChar w:fldCharType="separate"/>
        </w:r>
        <w:r>
          <w:rPr>
            <w:rStyle w:val="Hyperlink"/>
          </w:rPr>
          <w:t>https://doi.org/10.1002/ecy.1697</w:t>
        </w:r>
        <w:r>
          <w:fldChar w:fldCharType="end"/>
        </w:r>
        <w:r>
          <w:t>.</w:t>
        </w:r>
      </w:ins>
    </w:p>
    <w:p w14:paraId="045151CD" w14:textId="77777777" w:rsidR="0084321A" w:rsidRDefault="0084321A">
      <w:pPr>
        <w:ind w:left="540" w:hanging="540"/>
        <w:rPr>
          <w:ins w:id="709" w:author="Diaz,Renata M" w:date="2022-01-24T15:59:00Z"/>
        </w:rPr>
        <w:pPrChange w:id="710" w:author="Diaz,Renata M" w:date="2022-01-24T15:59:00Z">
          <w:pPr>
            <w:ind w:hanging="480"/>
          </w:pPr>
        </w:pPrChange>
      </w:pPr>
      <w:ins w:id="711" w:author="Diaz,Renata M" w:date="2022-01-24T15:59:00Z">
        <w:r>
          <w:t xml:space="preserve">Lenth, Russell V. 2021. </w:t>
        </w:r>
        <w:r>
          <w:rPr>
            <w:i/>
            <w:iCs/>
          </w:rPr>
          <w:t>Emmeans: Estimated Marginal Means, Aka Least-Squares Means</w:t>
        </w:r>
        <w:r>
          <w:t xml:space="preserve">. </w:t>
        </w:r>
        <w:r>
          <w:fldChar w:fldCharType="begin"/>
        </w:r>
        <w:r>
          <w:instrText xml:space="preserve"> HYPERLINK "https://CRAN.R-project.org/package=emmeans" </w:instrText>
        </w:r>
        <w:r>
          <w:fldChar w:fldCharType="separate"/>
        </w:r>
        <w:r>
          <w:rPr>
            <w:rStyle w:val="Hyperlink"/>
          </w:rPr>
          <w:t>https://CRAN.R-project.org/package=emmeans</w:t>
        </w:r>
        <w:r>
          <w:fldChar w:fldCharType="end"/>
        </w:r>
        <w:r>
          <w:t>.</w:t>
        </w:r>
      </w:ins>
    </w:p>
    <w:p w14:paraId="472877D4" w14:textId="40661778" w:rsidR="0084321A" w:rsidRDefault="0084321A">
      <w:pPr>
        <w:ind w:left="540" w:hanging="540"/>
        <w:rPr>
          <w:ins w:id="712" w:author="Diaz,Renata M" w:date="2022-01-24T15:59:00Z"/>
        </w:rPr>
        <w:pPrChange w:id="713" w:author="Diaz,Renata M" w:date="2022-01-24T16:01:00Z">
          <w:pPr>
            <w:ind w:hanging="480"/>
          </w:pPr>
        </w:pPrChange>
      </w:pPr>
      <w:ins w:id="714" w:author="Diaz,Renata M" w:date="2022-01-24T15:59:00Z">
        <w:r>
          <w:t xml:space="preserve">Loreau, Michel. 2004. “Does Functional Redundancy Exist?” </w:t>
        </w:r>
        <w:r>
          <w:rPr>
            <w:i/>
            <w:iCs/>
          </w:rPr>
          <w:t>Oikos</w:t>
        </w:r>
        <w:r>
          <w:t xml:space="preserve"> 104 (3): 606–11. </w:t>
        </w:r>
        <w:r>
          <w:fldChar w:fldCharType="begin"/>
        </w:r>
        <w:r>
          <w:instrText xml:space="preserve"> HYPERLINK "https://doi.org/10.1111/j.0030-1299.2004.12685.x" </w:instrText>
        </w:r>
        <w:r>
          <w:fldChar w:fldCharType="separate"/>
        </w:r>
        <w:r>
          <w:rPr>
            <w:rStyle w:val="Hyperlink"/>
          </w:rPr>
          <w:t>https://doi.org/10.1111/j.0030-1299.2004.12685.x</w:t>
        </w:r>
        <w:r>
          <w:fldChar w:fldCharType="end"/>
        </w:r>
        <w:r>
          <w:t>.</w:t>
        </w:r>
      </w:ins>
    </w:p>
    <w:p w14:paraId="7689E1F2" w14:textId="77777777" w:rsidR="0084321A" w:rsidRDefault="0084321A">
      <w:pPr>
        <w:ind w:left="540" w:hanging="540"/>
        <w:rPr>
          <w:ins w:id="715" w:author="Diaz,Renata M" w:date="2022-01-24T15:59:00Z"/>
        </w:rPr>
        <w:pPrChange w:id="716" w:author="Diaz,Renata M" w:date="2022-01-24T15:59:00Z">
          <w:pPr>
            <w:ind w:hanging="480"/>
          </w:pPr>
        </w:pPrChange>
      </w:pPr>
      <w:ins w:id="717" w:author="Diaz,Renata M" w:date="2022-01-24T15:59:00Z">
        <w:r>
          <w:t xml:space="preserve">Nagy, K. A., I. A. Girard, and T. K. Brown. 1999. “Energetics of Free-Ranging Mammals, Reptiles, and Birds.” </w:t>
        </w:r>
        <w:r>
          <w:rPr>
            <w:i/>
            <w:iCs/>
          </w:rPr>
          <w:t>Annual Review of Nutrition</w:t>
        </w:r>
        <w:r>
          <w:t xml:space="preserve"> 19 (1): 247–77. </w:t>
        </w:r>
        <w:r>
          <w:fldChar w:fldCharType="begin"/>
        </w:r>
        <w:r>
          <w:instrText xml:space="preserve"> HYPERLINK "https://doi.org/10.1146/annurev.nutr.19.1.247" </w:instrText>
        </w:r>
        <w:r>
          <w:fldChar w:fldCharType="separate"/>
        </w:r>
        <w:r>
          <w:rPr>
            <w:rStyle w:val="Hyperlink"/>
          </w:rPr>
          <w:t>https://doi.org/10.1146/annurev.nutr.19.1.247</w:t>
        </w:r>
        <w:r>
          <w:fldChar w:fldCharType="end"/>
        </w:r>
        <w:r>
          <w:t>.</w:t>
        </w:r>
      </w:ins>
    </w:p>
    <w:p w14:paraId="0500F52B" w14:textId="27CE91CE" w:rsidR="0084321A" w:rsidRDefault="0084321A">
      <w:pPr>
        <w:ind w:left="540" w:hanging="540"/>
        <w:rPr>
          <w:ins w:id="718" w:author="Diaz,Renata M" w:date="2022-01-24T15:59:00Z"/>
        </w:rPr>
        <w:pPrChange w:id="719" w:author="Diaz,Renata M" w:date="2022-01-24T16:01:00Z">
          <w:pPr>
            <w:ind w:hanging="480"/>
          </w:pPr>
        </w:pPrChange>
      </w:pPr>
      <w:ins w:id="720" w:author="Diaz,Renata M" w:date="2022-01-24T15:59:00Z">
        <w:r>
          <w:t xml:space="preserve">Pinheiro, Jose, Douglas Bates, Saikat DebRoy, Deepayan Sarkar, and R Core Team. 2020. </w:t>
        </w:r>
        <w:r>
          <w:rPr>
            <w:i/>
            <w:iCs/>
          </w:rPr>
          <w:t>Nlme: Linear and Nonlinear Mixed Effects Models</w:t>
        </w:r>
        <w:r>
          <w:t xml:space="preserve">. </w:t>
        </w:r>
        <w:r>
          <w:fldChar w:fldCharType="begin"/>
        </w:r>
        <w:r>
          <w:instrText xml:space="preserve"> HYPERLINK "https://CRAN.R-project.org/package=nlme" </w:instrText>
        </w:r>
        <w:r>
          <w:fldChar w:fldCharType="separate"/>
        </w:r>
        <w:r>
          <w:rPr>
            <w:rStyle w:val="Hyperlink"/>
          </w:rPr>
          <w:t>https://CRAN.R-project.org/package=nlme</w:t>
        </w:r>
        <w:r>
          <w:fldChar w:fldCharType="end"/>
        </w:r>
        <w:r>
          <w:t>.</w:t>
        </w:r>
      </w:ins>
    </w:p>
    <w:p w14:paraId="10CA2A85" w14:textId="77777777" w:rsidR="0084321A" w:rsidRDefault="0084321A">
      <w:pPr>
        <w:ind w:left="540" w:hanging="540"/>
        <w:rPr>
          <w:ins w:id="721" w:author="Diaz,Renata M" w:date="2022-01-24T15:59:00Z"/>
        </w:rPr>
        <w:pPrChange w:id="722" w:author="Diaz,Renata M" w:date="2022-01-24T15:59:00Z">
          <w:pPr>
            <w:ind w:hanging="480"/>
          </w:pPr>
        </w:pPrChange>
      </w:pPr>
      <w:ins w:id="723" w:author="Diaz,Renata M" w:date="2022-01-24T15:59:00Z">
        <w:r>
          <w:t xml:space="preserve">R Core Team. 2020. </w:t>
        </w:r>
        <w:r>
          <w:rPr>
            <w:i/>
            <w:iCs/>
          </w:rPr>
          <w:t>R: A Language and Environment for Statistical Computing</w:t>
        </w:r>
        <w:r>
          <w:t xml:space="preserve">. Vienna, Austria: R Foundation for Statistical Computing. </w:t>
        </w:r>
        <w:r>
          <w:fldChar w:fldCharType="begin"/>
        </w:r>
        <w:r>
          <w:instrText xml:space="preserve"> HYPERLINK "https://www.R-project.org/" </w:instrText>
        </w:r>
        <w:r>
          <w:fldChar w:fldCharType="separate"/>
        </w:r>
        <w:r>
          <w:rPr>
            <w:rStyle w:val="Hyperlink"/>
          </w:rPr>
          <w:t>https://www.R-project.org/</w:t>
        </w:r>
        <w:r>
          <w:fldChar w:fldCharType="end"/>
        </w:r>
        <w:r>
          <w:t>.</w:t>
        </w:r>
      </w:ins>
    </w:p>
    <w:p w14:paraId="168E530E" w14:textId="56920DEC" w:rsidR="0084321A" w:rsidRDefault="0084321A">
      <w:pPr>
        <w:ind w:left="540" w:hanging="540"/>
        <w:rPr>
          <w:ins w:id="724" w:author="Diaz,Renata M" w:date="2022-01-24T15:59:00Z"/>
        </w:rPr>
        <w:pPrChange w:id="725" w:author="Diaz,Renata M" w:date="2022-01-24T16:01:00Z">
          <w:pPr>
            <w:ind w:hanging="480"/>
          </w:pPr>
        </w:pPrChange>
      </w:pPr>
      <w:ins w:id="726" w:author="Diaz,Renata M" w:date="2022-01-24T15:59:00Z">
        <w:r>
          <w:lastRenderedPageBreak/>
          <w:t xml:space="preserve">Rosenfeld, Jordan S. 2002. “Functional Redundancy in Ecology and Conservation.” </w:t>
        </w:r>
        <w:r>
          <w:rPr>
            <w:i/>
            <w:iCs/>
          </w:rPr>
          <w:t>Oikos</w:t>
        </w:r>
        <w:r>
          <w:t xml:space="preserve"> 98 (1): 156–62. </w:t>
        </w:r>
        <w:r>
          <w:fldChar w:fldCharType="begin"/>
        </w:r>
        <w:r>
          <w:instrText xml:space="preserve"> HYPERLINK "https://doi.org/10.1034/j.1600-0706.2002.980116.x" </w:instrText>
        </w:r>
        <w:r>
          <w:fldChar w:fldCharType="separate"/>
        </w:r>
        <w:r>
          <w:rPr>
            <w:rStyle w:val="Hyperlink"/>
          </w:rPr>
          <w:t>https://doi.org/10.1034/j.1600-0706.2002.980116.x</w:t>
        </w:r>
        <w:r>
          <w:fldChar w:fldCharType="end"/>
        </w:r>
        <w:r>
          <w:t>.</w:t>
        </w:r>
      </w:ins>
    </w:p>
    <w:p w14:paraId="6D14FE0D" w14:textId="77777777" w:rsidR="0084321A" w:rsidRDefault="0084321A">
      <w:pPr>
        <w:ind w:left="540" w:hanging="540"/>
        <w:rPr>
          <w:ins w:id="727" w:author="Diaz,Renata M" w:date="2022-01-24T15:59:00Z"/>
        </w:rPr>
        <w:pPrChange w:id="728" w:author="Diaz,Renata M" w:date="2022-01-24T15:59:00Z">
          <w:pPr>
            <w:ind w:hanging="480"/>
          </w:pPr>
        </w:pPrChange>
      </w:pPr>
      <w:ins w:id="729" w:author="Diaz,Renata M" w:date="2022-01-24T15:59:00Z">
        <w:r>
          <w:t xml:space="preserve">Terry, Rebecca C., and Rebecca J. Rowe. 2015. “Energy Flow and Functional Compensation in Great Basin Small Mammals under Natural and Anthropogenic Environmental Change.” </w:t>
        </w:r>
        <w:r>
          <w:rPr>
            <w:i/>
            <w:iCs/>
          </w:rPr>
          <w:t>Proceedings of the National Academy of Sciences</w:t>
        </w:r>
        <w:r>
          <w:t xml:space="preserve"> 112 (31): 9656–61. </w:t>
        </w:r>
        <w:r>
          <w:fldChar w:fldCharType="begin"/>
        </w:r>
        <w:r>
          <w:instrText xml:space="preserve"> HYPERLINK "https://doi.org/10.1073/pnas.1424315112" </w:instrText>
        </w:r>
        <w:r>
          <w:fldChar w:fldCharType="separate"/>
        </w:r>
        <w:r>
          <w:rPr>
            <w:rStyle w:val="Hyperlink"/>
          </w:rPr>
          <w:t>https://doi.org/10.1073/pnas.1424315112</w:t>
        </w:r>
        <w:r>
          <w:fldChar w:fldCharType="end"/>
        </w:r>
        <w:r>
          <w:t>.</w:t>
        </w:r>
      </w:ins>
    </w:p>
    <w:p w14:paraId="59631AE1" w14:textId="77777777" w:rsidR="0084321A" w:rsidRDefault="0084321A">
      <w:pPr>
        <w:ind w:left="540" w:hanging="540"/>
        <w:rPr>
          <w:ins w:id="730" w:author="Diaz,Renata M" w:date="2022-01-24T15:59:00Z"/>
        </w:rPr>
        <w:pPrChange w:id="731" w:author="Diaz,Renata M" w:date="2022-01-24T15:59:00Z">
          <w:pPr>
            <w:ind w:hanging="480"/>
          </w:pPr>
        </w:pPrChange>
      </w:pPr>
      <w:ins w:id="732" w:author="Diaz,Renata M" w:date="2022-01-24T15:59:00Z">
        <w:r>
          <w:t xml:space="preserve">Thibault, Katherine M., and James H. Brown. 2008. “Impact of an Extreme Climatic Event on Community Assembly.” </w:t>
        </w:r>
        <w:r>
          <w:rPr>
            <w:i/>
            <w:iCs/>
          </w:rPr>
          <w:t>Proceedings of the National Academy of Sciences of the United States of America</w:t>
        </w:r>
        <w:r>
          <w:t xml:space="preserve"> 105 (9): 3410–15. </w:t>
        </w:r>
        <w:r>
          <w:fldChar w:fldCharType="begin"/>
        </w:r>
        <w:r>
          <w:instrText xml:space="preserve"> HYPERLINK "https://doi.org/10.1073/pnas.0712282105" </w:instrText>
        </w:r>
        <w:r>
          <w:fldChar w:fldCharType="separate"/>
        </w:r>
        <w:r>
          <w:rPr>
            <w:rStyle w:val="Hyperlink"/>
          </w:rPr>
          <w:t>https://doi.org/10.1073/pnas.0712282105</w:t>
        </w:r>
        <w:r>
          <w:fldChar w:fldCharType="end"/>
        </w:r>
        <w:r>
          <w:t>.</w:t>
        </w:r>
      </w:ins>
    </w:p>
    <w:p w14:paraId="4A0B01C7" w14:textId="77777777" w:rsidR="0084321A" w:rsidRDefault="0084321A">
      <w:pPr>
        <w:ind w:left="540" w:hanging="540"/>
        <w:rPr>
          <w:ins w:id="733" w:author="Diaz,Renata M" w:date="2022-01-24T15:59:00Z"/>
        </w:rPr>
        <w:pPrChange w:id="734" w:author="Diaz,Renata M" w:date="2022-01-24T15:59:00Z">
          <w:pPr>
            <w:ind w:hanging="480"/>
          </w:pPr>
        </w:pPrChange>
      </w:pPr>
      <w:ins w:id="735" w:author="Diaz,Renata M" w:date="2022-01-24T15:59:00Z">
        <w:r>
          <w:t xml:space="preserve">Thibault, Katherine M., S. K. Morgan Ernest, and James H. Brown. 2010. “Redundant or Complementary? Impact of a Colonizing Species on Community Structure and Function.” </w:t>
        </w:r>
        <w:r>
          <w:rPr>
            <w:i/>
            <w:iCs/>
          </w:rPr>
          <w:t>Oikos</w:t>
        </w:r>
        <w:r>
          <w:t xml:space="preserve"> 119 (11): 1719–26.</w:t>
        </w:r>
      </w:ins>
    </w:p>
    <w:p w14:paraId="2350198B" w14:textId="77777777" w:rsidR="0084321A" w:rsidRDefault="0084321A">
      <w:pPr>
        <w:ind w:left="540" w:hanging="540"/>
        <w:rPr>
          <w:ins w:id="736" w:author="Diaz,Renata M" w:date="2022-01-24T15:59:00Z"/>
        </w:rPr>
        <w:pPrChange w:id="737" w:author="Diaz,Renata M" w:date="2022-01-24T15:59:00Z">
          <w:pPr>
            <w:ind w:hanging="480"/>
          </w:pPr>
        </w:pPrChange>
      </w:pPr>
      <w:ins w:id="738" w:author="Diaz,Renata M" w:date="2022-01-24T15:59:00Z">
        <w:r>
          <w:t xml:space="preserve">Van Valen, Leigh. 1973. “A New Evolutionary Law.” </w:t>
        </w:r>
        <w:r>
          <w:rPr>
            <w:i/>
            <w:iCs/>
          </w:rPr>
          <w:t>Evolutionary Theory</w:t>
        </w:r>
        <w:r>
          <w:t xml:space="preserve"> 1 (1): 1–30.</w:t>
        </w:r>
      </w:ins>
    </w:p>
    <w:p w14:paraId="52F0B2B3" w14:textId="77777777" w:rsidR="0084321A" w:rsidRDefault="0084321A">
      <w:pPr>
        <w:ind w:left="540" w:hanging="540"/>
        <w:rPr>
          <w:ins w:id="739" w:author="Diaz,Renata M" w:date="2022-01-24T15:59:00Z"/>
        </w:rPr>
        <w:pPrChange w:id="740" w:author="Diaz,Renata M" w:date="2022-01-24T15:59:00Z">
          <w:pPr>
            <w:ind w:hanging="480"/>
          </w:pPr>
        </w:pPrChange>
      </w:pPr>
      <w:ins w:id="741" w:author="Diaz,Renata M" w:date="2022-01-24T15:59:00Z">
        <w:r>
          <w:t xml:space="preserve">Walker, Brian. 1995. “Conserving Biological Diversity through Ecosystem Resilience.” </w:t>
        </w:r>
        <w:r>
          <w:rPr>
            <w:i/>
            <w:iCs/>
          </w:rPr>
          <w:t>Conservation Biology</w:t>
        </w:r>
        <w:r>
          <w:t xml:space="preserve"> 9 (4): 747–52. </w:t>
        </w:r>
        <w:r>
          <w:fldChar w:fldCharType="begin"/>
        </w:r>
        <w:r>
          <w:instrText xml:space="preserve"> HYPERLINK "https://doi.org/10.1046/j.1523-1739.1995.09040747.x" </w:instrText>
        </w:r>
        <w:r>
          <w:fldChar w:fldCharType="separate"/>
        </w:r>
        <w:r>
          <w:rPr>
            <w:rStyle w:val="Hyperlink"/>
          </w:rPr>
          <w:t>https://doi.org/10.1046/j.1523-1739.1995.09040747.x</w:t>
        </w:r>
        <w:r>
          <w:fldChar w:fldCharType="end"/>
        </w:r>
        <w:r>
          <w:t>.</w:t>
        </w:r>
      </w:ins>
    </w:p>
    <w:p w14:paraId="7704689F" w14:textId="77777777" w:rsidR="0084321A" w:rsidRDefault="0084321A">
      <w:pPr>
        <w:ind w:left="540" w:hanging="540"/>
        <w:rPr>
          <w:ins w:id="742" w:author="Diaz,Renata M" w:date="2022-01-24T15:59:00Z"/>
        </w:rPr>
        <w:pPrChange w:id="743" w:author="Diaz,Renata M" w:date="2022-01-24T15:59:00Z">
          <w:pPr>
            <w:ind w:hanging="480"/>
          </w:pPr>
        </w:pPrChange>
      </w:pPr>
      <w:ins w:id="744" w:author="Diaz,Renata M" w:date="2022-01-24T15:59:00Z">
        <w:r>
          <w:t xml:space="preserve">Walker, Brian H. 1992. “Biodiversity and Ecological Redundancy.” </w:t>
        </w:r>
        <w:r>
          <w:rPr>
            <w:i/>
            <w:iCs/>
          </w:rPr>
          <w:t>Conservation Biology</w:t>
        </w:r>
        <w:r>
          <w:t xml:space="preserve"> 6 (1): 18–23. </w:t>
        </w:r>
        <w:r>
          <w:fldChar w:fldCharType="begin"/>
        </w:r>
        <w:r>
          <w:instrText xml:space="preserve"> HYPERLINK "https://doi.org/10.1046/j.1523-1739.1992.610018.x" </w:instrText>
        </w:r>
        <w:r>
          <w:fldChar w:fldCharType="separate"/>
        </w:r>
        <w:r>
          <w:rPr>
            <w:rStyle w:val="Hyperlink"/>
          </w:rPr>
          <w:t>https://doi.org/10.1046/j.1523-1739.1992.610018.x</w:t>
        </w:r>
        <w:r>
          <w:fldChar w:fldCharType="end"/>
        </w:r>
        <w:r>
          <w:t>.</w:t>
        </w:r>
      </w:ins>
    </w:p>
    <w:p w14:paraId="7F2E95AB" w14:textId="77777777" w:rsidR="0084321A" w:rsidRDefault="0084321A">
      <w:pPr>
        <w:ind w:left="540" w:hanging="540"/>
        <w:rPr>
          <w:ins w:id="745" w:author="Diaz,Renata M" w:date="2022-01-24T15:59:00Z"/>
        </w:rPr>
        <w:pPrChange w:id="746" w:author="Diaz,Renata M" w:date="2022-01-24T15:59:00Z">
          <w:pPr>
            <w:ind w:hanging="480"/>
          </w:pPr>
        </w:pPrChange>
      </w:pPr>
      <w:ins w:id="747" w:author="Diaz,Renata M" w:date="2022-01-24T15:59:00Z">
        <w:r>
          <w:t xml:space="preserve">White, Ethan P., S. K. Morgan Ernest, and Katherine M. Thibault. 2004. “Trade‐offs in Community Properties through Time in a Desert Rodent Community.” </w:t>
        </w:r>
        <w:r>
          <w:rPr>
            <w:i/>
            <w:iCs/>
          </w:rPr>
          <w:t>The American Naturalist</w:t>
        </w:r>
        <w:r>
          <w:t xml:space="preserve"> 164 (5): 670–76. </w:t>
        </w:r>
        <w:r>
          <w:fldChar w:fldCharType="begin"/>
        </w:r>
        <w:r>
          <w:instrText xml:space="preserve"> HYPERLINK "https://doi.org/10.1086/424766" </w:instrText>
        </w:r>
        <w:r>
          <w:fldChar w:fldCharType="separate"/>
        </w:r>
        <w:r>
          <w:rPr>
            <w:rStyle w:val="Hyperlink"/>
          </w:rPr>
          <w:t>https://doi.org/10.1086/424766</w:t>
        </w:r>
        <w:r>
          <w:fldChar w:fldCharType="end"/>
        </w:r>
        <w:r>
          <w:t>.</w:t>
        </w:r>
      </w:ins>
    </w:p>
    <w:p w14:paraId="3930AF57" w14:textId="77777777" w:rsidR="0084321A" w:rsidRDefault="0084321A">
      <w:pPr>
        <w:ind w:left="540" w:hanging="540"/>
        <w:rPr>
          <w:ins w:id="748" w:author="Diaz,Renata M" w:date="2022-01-24T15:59:00Z"/>
        </w:rPr>
        <w:pPrChange w:id="749" w:author="Diaz,Renata M" w:date="2022-01-24T15:59:00Z">
          <w:pPr>
            <w:ind w:hanging="480"/>
          </w:pPr>
        </w:pPrChange>
      </w:pPr>
      <w:ins w:id="750" w:author="Diaz,Renata M" w:date="2022-01-24T15:59:00Z">
        <w:r>
          <w:t xml:space="preserve">Williams, John W., and Stephen T. Jackson. 2007. “Novel Climates, No-Analog Communities, and Ecological Surprises.” </w:t>
        </w:r>
        <w:r>
          <w:rPr>
            <w:i/>
            <w:iCs/>
          </w:rPr>
          <w:t>Frontiers in Ecology and the Environment</w:t>
        </w:r>
        <w:r>
          <w:t xml:space="preserve"> 5 (9): 475–82. </w:t>
        </w:r>
        <w:r>
          <w:fldChar w:fldCharType="begin"/>
        </w:r>
        <w:r>
          <w:instrText xml:space="preserve"> HYPERLINK "https://doi.org/10.1890/070037" </w:instrText>
        </w:r>
        <w:r>
          <w:fldChar w:fldCharType="separate"/>
        </w:r>
        <w:r>
          <w:rPr>
            <w:rStyle w:val="Hyperlink"/>
          </w:rPr>
          <w:t>https://doi.org/10.1890/070037</w:t>
        </w:r>
        <w:r>
          <w:fldChar w:fldCharType="end"/>
        </w:r>
        <w:r>
          <w:t>.</w:t>
        </w:r>
      </w:ins>
    </w:p>
    <w:p w14:paraId="00000025" w14:textId="10EA606A" w:rsidR="0014228D" w:rsidDel="0084321A" w:rsidRDefault="00C41DA7" w:rsidP="001B4244">
      <w:pPr>
        <w:pStyle w:val="Heading1"/>
        <w:rPr>
          <w:del w:id="751" w:author="Diaz,Renata M" w:date="2022-01-24T15:59:00Z"/>
        </w:rPr>
      </w:pPr>
      <w:del w:id="752" w:author="Diaz,Renata M" w:date="2022-01-24T16:01:00Z">
        <w:r w:rsidDel="00A24C1E">
          <w:delText xml:space="preserve"> </w:delText>
        </w:r>
      </w:del>
    </w:p>
    <w:p w14:paraId="34262B80" w14:textId="1EF09C4D" w:rsidR="000D7C38" w:rsidRPr="000D7C38" w:rsidDel="006352DF" w:rsidRDefault="000D7C38">
      <w:pPr>
        <w:rPr>
          <w:del w:id="753" w:author="Diaz,Renata M" w:date="2022-01-24T15:55:00Z"/>
        </w:rPr>
        <w:pPrChange w:id="754" w:author="Diaz,Renata M" w:date="2022-01-24T15:59:00Z">
          <w:pPr>
            <w:ind w:left="630" w:hanging="630"/>
          </w:pPr>
        </w:pPrChange>
      </w:pPr>
      <w:del w:id="755" w:author="Diaz,Renata M" w:date="2022-01-24T15:55:00Z">
        <w:r w:rsidRPr="000D7C38" w:rsidDel="006352DF">
          <w:delText>Bannar‐Martin, K. H., C. T. Kremer, S. K. M. Ernest, M. A. Leibold, H. Auge, J. Chase, S. A. J. Declerck, N. Eisenhauer, S. Harpole, H. Hillebrand, F. Isbell, T. Koffel, S. Larsen, A. Narwani, J. S. Petermann, C. Roscher, J. S. Cabral, and S. R. Supp. 2018. Integrating community assembly and biodiversity to better understand ecosystem function: the Community Assembly and the Functioning of Ecosystems (CAFE) approach. Ecology Letters 21:167–180.</w:delText>
        </w:r>
      </w:del>
    </w:p>
    <w:p w14:paraId="05A8A19B" w14:textId="6049D8D7" w:rsidR="00A541BE" w:rsidRPr="00A541BE" w:rsidDel="006352DF" w:rsidRDefault="00A541BE">
      <w:pPr>
        <w:rPr>
          <w:del w:id="756" w:author="Diaz,Renata M" w:date="2022-01-24T15:55:00Z"/>
        </w:rPr>
        <w:pPrChange w:id="757" w:author="Diaz,Renata M" w:date="2022-01-24T15:59:00Z">
          <w:pPr>
            <w:ind w:left="630" w:hanging="630"/>
          </w:pPr>
        </w:pPrChange>
      </w:pPr>
      <w:del w:id="758" w:author="Diaz,Renata M" w:date="2022-01-24T15:55:00Z">
        <w:r w:rsidRPr="00A541BE" w:rsidDel="006352DF">
          <w:delText>Bledsoe, E. K., and S. K. M. Ernest. 2019. Temporal changes in species composition affect a ubiquitous species’ use of habitat patches. Ecology 100:e02869.</w:delText>
        </w:r>
      </w:del>
    </w:p>
    <w:p w14:paraId="314C6BC2" w14:textId="2F6EBDA6" w:rsidR="00A541BE" w:rsidRPr="00A541BE" w:rsidDel="006352DF" w:rsidRDefault="00A541BE">
      <w:pPr>
        <w:rPr>
          <w:del w:id="759" w:author="Diaz,Renata M" w:date="2022-01-24T15:55:00Z"/>
        </w:rPr>
        <w:pPrChange w:id="760" w:author="Diaz,Renata M" w:date="2022-01-24T15:59:00Z">
          <w:pPr>
            <w:ind w:left="630" w:hanging="630"/>
          </w:pPr>
        </w:pPrChange>
      </w:pPr>
      <w:del w:id="761" w:author="Diaz,Renata M" w:date="2022-01-24T15:55:00Z">
        <w:r w:rsidRPr="00A541BE" w:rsidDel="006352DF">
          <w:delText>Brown, J. H., T. J. Valone, and C. G. Curtin. 1997. Reorganization of an arid ecosystem in response to recent climate change. Proceedings of the National Academy of Sciences 94:9729–9733.</w:delText>
        </w:r>
      </w:del>
    </w:p>
    <w:p w14:paraId="5BCED102" w14:textId="63BBF981" w:rsidR="00A541BE" w:rsidRPr="00A541BE" w:rsidDel="006352DF" w:rsidRDefault="00A541BE">
      <w:pPr>
        <w:rPr>
          <w:del w:id="762" w:author="Diaz,Renata M" w:date="2022-01-24T15:55:00Z"/>
        </w:rPr>
        <w:pPrChange w:id="763" w:author="Diaz,Renata M" w:date="2022-01-24T15:59:00Z">
          <w:pPr>
            <w:ind w:left="630" w:hanging="630"/>
          </w:pPr>
        </w:pPrChange>
      </w:pPr>
      <w:del w:id="764" w:author="Diaz,Renata M" w:date="2022-01-24T15:55:00Z">
        <w:r w:rsidRPr="00A541BE" w:rsidDel="006352DF">
          <w:delText>Christensen, E. M., D. J. Harris, and S. K. M. Ernest. 2018. Long-term community change through multiple rapid transitions in a desert rodent community. Ecology 99:1523–1529.</w:delText>
        </w:r>
      </w:del>
    </w:p>
    <w:p w14:paraId="28352A45" w14:textId="1A069755" w:rsidR="00A541BE" w:rsidRPr="00A541BE" w:rsidDel="006352DF" w:rsidRDefault="00A541BE">
      <w:pPr>
        <w:rPr>
          <w:del w:id="765" w:author="Diaz,Renata M" w:date="2022-01-24T15:55:00Z"/>
        </w:rPr>
        <w:pPrChange w:id="766" w:author="Diaz,Renata M" w:date="2022-01-24T15:59:00Z">
          <w:pPr>
            <w:ind w:left="630" w:hanging="630"/>
          </w:pPr>
        </w:pPrChange>
      </w:pPr>
      <w:del w:id="767" w:author="Diaz,Renata M" w:date="2022-01-24T15:55:00Z">
        <w:r w:rsidRPr="00A541BE" w:rsidDel="006352DF">
          <w:delText>Christensen, E. M., G. M. Yenni, H. Ye, J. L. Simonis, E. K. Bledsoe, R. M. Diaz, S. D. Taylor, E. P. White, and S. K. M. Ernest. 2019. portalr: an R package for summarizing and using the Portal Project Data. Journal of Open Source Software 4:1098.</w:delText>
        </w:r>
      </w:del>
    </w:p>
    <w:p w14:paraId="1AA36C2A" w14:textId="300A0EF2" w:rsidR="00A541BE" w:rsidRPr="00A541BE" w:rsidDel="006352DF" w:rsidRDefault="00A541BE">
      <w:pPr>
        <w:rPr>
          <w:del w:id="768" w:author="Diaz,Renata M" w:date="2022-01-24T15:55:00Z"/>
        </w:rPr>
        <w:pPrChange w:id="769" w:author="Diaz,Renata M" w:date="2022-01-24T15:59:00Z">
          <w:pPr>
            <w:ind w:left="630" w:hanging="630"/>
          </w:pPr>
        </w:pPrChange>
      </w:pPr>
      <w:del w:id="770" w:author="Diaz,Renata M" w:date="2022-01-24T15:55:00Z">
        <w:r w:rsidRPr="00A541BE" w:rsidDel="006352DF">
          <w:delText>Dornelas, M., N. J. Gotelli, B. McGill, H. Shimadzu, F. Moyes, C. Sievers, and A. E. Magurran. 2014. Assemblage Time Series Reveal Biodiversity Change but Not Systematic Loss. Science 344:296–299.</w:delText>
        </w:r>
      </w:del>
    </w:p>
    <w:p w14:paraId="0A794B99" w14:textId="436A91A5" w:rsidR="00A541BE" w:rsidRPr="00A541BE" w:rsidDel="006352DF" w:rsidRDefault="00A541BE">
      <w:pPr>
        <w:rPr>
          <w:del w:id="771" w:author="Diaz,Renata M" w:date="2022-01-24T15:55:00Z"/>
        </w:rPr>
        <w:pPrChange w:id="772" w:author="Diaz,Renata M" w:date="2022-01-24T15:59:00Z">
          <w:pPr>
            <w:ind w:left="630" w:hanging="630"/>
          </w:pPr>
        </w:pPrChange>
      </w:pPr>
      <w:del w:id="773" w:author="Diaz,Renata M" w:date="2022-01-24T15:55:00Z">
        <w:r w:rsidRPr="00A541BE" w:rsidDel="006352DF">
          <w:delText>Ernest, S. K. M., and J. H. Brown. 2001. Delayed Compensation for Missing Keystone Species by Colonization. Science 292:101–104.</w:delText>
        </w:r>
      </w:del>
    </w:p>
    <w:p w14:paraId="6A55D2DE" w14:textId="73036F06" w:rsidR="00A541BE" w:rsidRPr="00A541BE" w:rsidDel="006352DF" w:rsidRDefault="00A541BE">
      <w:pPr>
        <w:rPr>
          <w:del w:id="774" w:author="Diaz,Renata M" w:date="2022-01-24T15:55:00Z"/>
        </w:rPr>
        <w:pPrChange w:id="775" w:author="Diaz,Renata M" w:date="2022-01-24T15:59:00Z">
          <w:pPr>
            <w:ind w:left="630" w:hanging="630"/>
          </w:pPr>
        </w:pPrChange>
      </w:pPr>
      <w:del w:id="776" w:author="Diaz,Renata M" w:date="2022-01-24T15:55:00Z">
        <w:r w:rsidRPr="00A541BE" w:rsidDel="006352DF">
          <w:delText>Ernest, S. K. M., J. H. Brown, K. M. Thibault, E. P. White, and J. R. Goheen. 2008. Zero Sum, the Niche, and Metacommunities: Long‐Term Dynamics of Community Assembly. The American Naturalist 172:E257–E269.</w:delText>
        </w:r>
      </w:del>
    </w:p>
    <w:p w14:paraId="798787E1" w14:textId="61E57163" w:rsidR="00A541BE" w:rsidRPr="00A541BE" w:rsidDel="006352DF" w:rsidRDefault="00A541BE">
      <w:pPr>
        <w:rPr>
          <w:del w:id="777" w:author="Diaz,Renata M" w:date="2022-01-24T15:55:00Z"/>
        </w:rPr>
        <w:pPrChange w:id="778" w:author="Diaz,Renata M" w:date="2022-01-24T15:59:00Z">
          <w:pPr>
            <w:ind w:left="630" w:hanging="630"/>
          </w:pPr>
        </w:pPrChange>
      </w:pPr>
      <w:del w:id="779" w:author="Diaz,Renata M" w:date="2022-01-24T15:55:00Z">
        <w:r w:rsidRPr="00A541BE" w:rsidDel="006352DF">
          <w:delText>Ernest, S. K. M., G. M. Yenni, G. Allington, E. K. Bledsoe, E. M. Christensen, R. M. Diaz, K. Geluso, J. R. Goheen, Q. Guo, E. Heske, D. Kelt, J. M. Meiners, J. Munger, C. Restrepo, D. A. Samson, M. R. Schutzenhofer, M. Skupski, S. R. Supp, K. Thibault, S. Taylor, E. White, H. Ye, D. W. Davidson, J. H. Brown, and T. J. Valone. 2020. The Portal Project: a long-term study of a Chihuahuan desert ecosystem. bioRxiv:332783.</w:delText>
        </w:r>
      </w:del>
    </w:p>
    <w:p w14:paraId="5F74BEE5" w14:textId="0E7A8A78" w:rsidR="00A541BE" w:rsidRPr="00A541BE" w:rsidDel="006352DF" w:rsidRDefault="00A541BE">
      <w:pPr>
        <w:rPr>
          <w:del w:id="780" w:author="Diaz,Renata M" w:date="2022-01-24T15:55:00Z"/>
        </w:rPr>
        <w:pPrChange w:id="781" w:author="Diaz,Renata M" w:date="2022-01-24T15:59:00Z">
          <w:pPr>
            <w:ind w:left="630" w:hanging="630"/>
          </w:pPr>
        </w:pPrChange>
      </w:pPr>
      <w:del w:id="782" w:author="Diaz,Renata M" w:date="2022-01-24T15:55:00Z">
        <w:r w:rsidRPr="00A541BE" w:rsidDel="006352DF">
          <w:delText>Fetzer, I., K. Johst, R. Schäwe, T. Banitz, H. Harms, and A. Chatzinotas. 2015. The extent of functional redundancy changes as species’ roles shift in different environments. Proceedings of the National Academy of Sciences 112:14888–14893.</w:delText>
        </w:r>
      </w:del>
    </w:p>
    <w:p w14:paraId="1CCC3049" w14:textId="39A46A2F" w:rsidR="00A541BE" w:rsidRPr="00A541BE" w:rsidDel="006352DF" w:rsidRDefault="00A541BE">
      <w:pPr>
        <w:rPr>
          <w:del w:id="783" w:author="Diaz,Renata M" w:date="2022-01-24T15:55:00Z"/>
        </w:rPr>
        <w:pPrChange w:id="784" w:author="Diaz,Renata M" w:date="2022-01-24T15:59:00Z">
          <w:pPr>
            <w:ind w:left="630" w:hanging="630"/>
          </w:pPr>
        </w:pPrChange>
      </w:pPr>
      <w:del w:id="785" w:author="Diaz,Renata M" w:date="2022-01-24T15:55:00Z">
        <w:r w:rsidRPr="00A541BE" w:rsidDel="006352DF">
          <w:delText>Gonzalez, A., and M. Loreau. 2009. The Causes and Consequences of Compensatory Dynamics in Ecological Communities. Annual Review of Ecology, Evolution, and Systematics 40:393–414.</w:delText>
        </w:r>
      </w:del>
    </w:p>
    <w:p w14:paraId="606512DF" w14:textId="56C55491" w:rsidR="00A541BE" w:rsidRPr="00A541BE" w:rsidDel="006352DF" w:rsidRDefault="00A541BE">
      <w:pPr>
        <w:rPr>
          <w:del w:id="786" w:author="Diaz,Renata M" w:date="2022-01-24T15:55:00Z"/>
        </w:rPr>
        <w:pPrChange w:id="787" w:author="Diaz,Renata M" w:date="2022-01-24T15:59:00Z">
          <w:pPr>
            <w:ind w:left="630" w:hanging="630"/>
          </w:pPr>
        </w:pPrChange>
      </w:pPr>
      <w:del w:id="788" w:author="Diaz,Renata M" w:date="2022-01-24T15:55:00Z">
        <w:r w:rsidRPr="00A541BE" w:rsidDel="006352DF">
          <w:delText>Houlahan, J. E., D. J. Currie, K. Cottenie, G. S. Cumming, S. K. M. Ernest, C. S. Findlay, S. D. Fuhlendorf, R. D. Stevens, T. J. Willis, I. P. Woiwod, and S. M. Wondzell. 2007. Compensatory dynamics are rare in natural ecological communities. Proceedings of the National Academy of Sciences. 104(9): 3273-3277.</w:delText>
        </w:r>
      </w:del>
    </w:p>
    <w:p w14:paraId="2091D140" w14:textId="36D46246" w:rsidR="00A541BE" w:rsidRPr="00A541BE" w:rsidDel="006352DF" w:rsidRDefault="00A541BE">
      <w:pPr>
        <w:rPr>
          <w:del w:id="789" w:author="Diaz,Renata M" w:date="2022-01-24T15:55:00Z"/>
        </w:rPr>
        <w:pPrChange w:id="790" w:author="Diaz,Renata M" w:date="2022-01-24T15:59:00Z">
          <w:pPr>
            <w:ind w:left="630" w:hanging="630"/>
          </w:pPr>
        </w:pPrChange>
      </w:pPr>
      <w:del w:id="791" w:author="Diaz,Renata M" w:date="2022-01-24T15:55:00Z">
        <w:r w:rsidRPr="00A541BE" w:rsidDel="006352DF">
          <w:delText>Hubbell, S. P. 2001. The Unified Neutral Theory of Biodiversity and Biogeography (MPB-32). Princeton University Press.</w:delText>
        </w:r>
      </w:del>
    </w:p>
    <w:p w14:paraId="3A3EFAF5" w14:textId="76F6392E" w:rsidR="006C4ED2" w:rsidRPr="00A541BE" w:rsidDel="006352DF" w:rsidRDefault="00A541BE">
      <w:pPr>
        <w:rPr>
          <w:del w:id="792" w:author="Diaz,Renata M" w:date="2022-01-24T15:55:00Z"/>
        </w:rPr>
        <w:pPrChange w:id="793" w:author="Diaz,Renata M" w:date="2022-01-24T15:59:00Z">
          <w:pPr>
            <w:ind w:left="630" w:hanging="630"/>
          </w:pPr>
        </w:pPrChange>
      </w:pPr>
      <w:del w:id="794" w:author="Diaz,Renata M" w:date="2022-01-24T15:55:00Z">
        <w:r w:rsidRPr="00A541BE" w:rsidDel="006352DF">
          <w:delText>Hughes, B. B., R. Beas-Luna, A. K. Barner, K. Brewitt, D. R. Brumbaugh, E. B. Cerny-Chipman, S. L. Close, K. E. Coblentz, K. L. de Nesnera, S. T. Drobnitch, J. D. Figurski, B. Focht, M. Friedman, J. Freiwald, K. K. Heady, W. N. Heady, A. Hettinger, A. Johnson, K. A. Karr, B. Mahoney, M. M. Moritsch, A.-M. K. Osterback, J. Reimer, J. Robinson, T. Rohrer, J. M. Rose, M. Sabal, L. M. Segui, C. Shen, J. Sullivan, R. Zuercher, P. T. Raimondi, B. A. Menge, K. Grorud-Colvert, M. Novak, and M. H. Carr. 2017. Long-Term Studies Contribute Disproportionately to Ecology and Policy. BioScience 67:271–281.</w:delText>
        </w:r>
      </w:del>
    </w:p>
    <w:p w14:paraId="6D7A2489" w14:textId="2A09F731" w:rsidR="00A541BE" w:rsidRPr="00A541BE" w:rsidDel="006352DF" w:rsidRDefault="00A541BE">
      <w:pPr>
        <w:rPr>
          <w:del w:id="795" w:author="Diaz,Renata M" w:date="2022-01-24T15:55:00Z"/>
        </w:rPr>
        <w:pPrChange w:id="796" w:author="Diaz,Renata M" w:date="2022-01-24T15:59:00Z">
          <w:pPr>
            <w:ind w:left="630" w:hanging="630"/>
          </w:pPr>
        </w:pPrChange>
      </w:pPr>
      <w:del w:id="797" w:author="Diaz,Renata M" w:date="2022-01-24T15:55:00Z">
        <w:r w:rsidRPr="00A541BE" w:rsidDel="006352DF">
          <w:delText>Kelt, D. A. 2011. Comparative ecology of desert small mammals: a selective review of the past 30 years. Journal of Mammalogy 92:1158–1178.</w:delText>
        </w:r>
      </w:del>
    </w:p>
    <w:p w14:paraId="01D89C5A" w14:textId="12AAD266" w:rsidR="00A541BE" w:rsidRPr="00A541BE" w:rsidDel="006352DF" w:rsidRDefault="00A541BE">
      <w:pPr>
        <w:rPr>
          <w:del w:id="798" w:author="Diaz,Renata M" w:date="2022-01-24T15:55:00Z"/>
        </w:rPr>
        <w:pPrChange w:id="799" w:author="Diaz,Renata M" w:date="2022-01-24T15:59:00Z">
          <w:pPr>
            <w:ind w:left="630" w:hanging="630"/>
          </w:pPr>
        </w:pPrChange>
      </w:pPr>
      <w:del w:id="800" w:author="Diaz,Renata M" w:date="2022-01-24T15:55:00Z">
        <w:r w:rsidRPr="00A541BE" w:rsidDel="006352DF">
          <w:delText>Lawton, J. H. 1994. What Do Species Do in Ecosystems? Oikos 71:367–374.</w:delText>
        </w:r>
      </w:del>
    </w:p>
    <w:p w14:paraId="6DF2D07B" w14:textId="0A27CC60" w:rsidR="00A541BE" w:rsidRPr="00A541BE" w:rsidDel="006352DF" w:rsidRDefault="00A541BE">
      <w:pPr>
        <w:rPr>
          <w:del w:id="801" w:author="Diaz,Renata M" w:date="2022-01-24T15:55:00Z"/>
        </w:rPr>
        <w:pPrChange w:id="802" w:author="Diaz,Renata M" w:date="2022-01-24T15:59:00Z">
          <w:pPr>
            <w:ind w:left="630" w:hanging="630"/>
          </w:pPr>
        </w:pPrChange>
      </w:pPr>
      <w:del w:id="803" w:author="Diaz,Renata M" w:date="2022-01-24T15:55:00Z">
        <w:r w:rsidRPr="00A541BE" w:rsidDel="006352DF">
          <w:delText>Leibold, M. A., J. M. Chase, and S. K. M. Ernest. 2017. Community assembly and the functioning of ecosystems: how metacommunity processes alter ecosystems attributes. Ecology 98:909–919.</w:delText>
        </w:r>
      </w:del>
    </w:p>
    <w:p w14:paraId="1734E9D6" w14:textId="06922992" w:rsidR="00A541BE" w:rsidRPr="00A541BE" w:rsidDel="006352DF" w:rsidRDefault="00A541BE">
      <w:pPr>
        <w:rPr>
          <w:del w:id="804" w:author="Diaz,Renata M" w:date="2022-01-24T15:55:00Z"/>
        </w:rPr>
        <w:pPrChange w:id="805" w:author="Diaz,Renata M" w:date="2022-01-24T15:59:00Z">
          <w:pPr>
            <w:ind w:left="630" w:hanging="630"/>
          </w:pPr>
        </w:pPrChange>
      </w:pPr>
      <w:del w:id="806" w:author="Diaz,Renata M" w:date="2022-01-24T15:55:00Z">
        <w:r w:rsidRPr="00A541BE" w:rsidDel="006352DF">
          <w:delText>Lenth, R. V. 2021. emmeans: Estimated Marginal Means, aka Least-Squares Means.</w:delText>
        </w:r>
      </w:del>
    </w:p>
    <w:p w14:paraId="63FB778E" w14:textId="4244DC64" w:rsidR="00A541BE" w:rsidRPr="00A541BE" w:rsidDel="006352DF" w:rsidRDefault="00A541BE">
      <w:pPr>
        <w:rPr>
          <w:del w:id="807" w:author="Diaz,Renata M" w:date="2022-01-24T15:55:00Z"/>
        </w:rPr>
        <w:pPrChange w:id="808" w:author="Diaz,Renata M" w:date="2022-01-24T15:59:00Z">
          <w:pPr>
            <w:ind w:left="630" w:hanging="630"/>
          </w:pPr>
        </w:pPrChange>
      </w:pPr>
      <w:del w:id="809" w:author="Diaz,Renata M" w:date="2022-01-24T15:55:00Z">
        <w:r w:rsidRPr="00A541BE" w:rsidDel="006352DF">
          <w:delText>Loreau, M. 2004. Does functional redundancy exist? Oikos 104:606–611.</w:delText>
        </w:r>
      </w:del>
    </w:p>
    <w:p w14:paraId="19456A15" w14:textId="53D33E7E" w:rsidR="00946B9A" w:rsidRPr="00A541BE" w:rsidDel="006352DF" w:rsidRDefault="00A541BE">
      <w:pPr>
        <w:rPr>
          <w:del w:id="810" w:author="Diaz,Renata M" w:date="2022-01-24T15:55:00Z"/>
        </w:rPr>
        <w:pPrChange w:id="811" w:author="Diaz,Renata M" w:date="2022-01-24T15:59:00Z">
          <w:pPr>
            <w:ind w:left="630" w:hanging="630"/>
          </w:pPr>
        </w:pPrChange>
      </w:pPr>
      <w:del w:id="812" w:author="Diaz,Renata M" w:date="2022-01-24T15:55:00Z">
        <w:r w:rsidRPr="00A541BE" w:rsidDel="006352DF">
          <w:delText>M’Closkey, R. T. 1982. The principle of equal opportunity: a test with desert rodents. Canadian Journal of Zoology 60:1968–1972.</w:delText>
        </w:r>
      </w:del>
    </w:p>
    <w:p w14:paraId="7863EB61" w14:textId="3284FBEA" w:rsidR="00A541BE" w:rsidRPr="00A541BE" w:rsidDel="006352DF" w:rsidRDefault="00A541BE">
      <w:pPr>
        <w:rPr>
          <w:del w:id="813" w:author="Diaz,Renata M" w:date="2022-01-24T15:55:00Z"/>
        </w:rPr>
        <w:pPrChange w:id="814" w:author="Diaz,Renata M" w:date="2022-01-24T15:59:00Z">
          <w:pPr>
            <w:ind w:left="630" w:hanging="630"/>
          </w:pPr>
        </w:pPrChange>
      </w:pPr>
      <w:del w:id="815" w:author="Diaz,Renata M" w:date="2022-01-24T15:55:00Z">
        <w:r w:rsidRPr="00A541BE" w:rsidDel="006352DF">
          <w:delText>Pinheiro, J., D. Bates, S. DebRoy, D. Sarkar, and R Core Team. 2020. nlme: Linear and Nonlinear Mixed Effects Models.</w:delText>
        </w:r>
      </w:del>
    </w:p>
    <w:p w14:paraId="2C49D2CA" w14:textId="25C8A92A" w:rsidR="00A541BE" w:rsidRPr="00A541BE" w:rsidDel="006352DF" w:rsidRDefault="00A541BE">
      <w:pPr>
        <w:rPr>
          <w:del w:id="816" w:author="Diaz,Renata M" w:date="2022-01-24T15:55:00Z"/>
        </w:rPr>
        <w:pPrChange w:id="817" w:author="Diaz,Renata M" w:date="2022-01-24T15:59:00Z">
          <w:pPr>
            <w:ind w:left="630" w:hanging="630"/>
          </w:pPr>
        </w:pPrChange>
      </w:pPr>
      <w:del w:id="818" w:author="Diaz,Renata M" w:date="2022-01-24T15:55:00Z">
        <w:r w:rsidRPr="00A541BE" w:rsidDel="006352DF">
          <w:delText>Price, M. V. 1978. The Role of Microhabitat in Structuring Desert Rodent Communities. Ecology:13.</w:delText>
        </w:r>
      </w:del>
    </w:p>
    <w:p w14:paraId="27284E40" w14:textId="2B7EF92A" w:rsidR="00A541BE" w:rsidRPr="00A541BE" w:rsidDel="006352DF" w:rsidRDefault="00A541BE">
      <w:pPr>
        <w:rPr>
          <w:del w:id="819" w:author="Diaz,Renata M" w:date="2022-01-24T15:55:00Z"/>
        </w:rPr>
        <w:pPrChange w:id="820" w:author="Diaz,Renata M" w:date="2022-01-24T15:59:00Z">
          <w:pPr>
            <w:ind w:left="630" w:hanging="630"/>
          </w:pPr>
        </w:pPrChange>
      </w:pPr>
      <w:del w:id="821" w:author="Diaz,Renata M" w:date="2022-01-24T15:55:00Z">
        <w:r w:rsidRPr="00A541BE" w:rsidDel="006352DF">
          <w:delText>R Core Team. 2020. R: A Language and Environment for Statistical Computing. R Foundation for Statistical Computing, Vienna, Austria.</w:delText>
        </w:r>
      </w:del>
    </w:p>
    <w:p w14:paraId="504EAFEF" w14:textId="7AC93F83" w:rsidR="00A541BE" w:rsidRPr="00A541BE" w:rsidDel="006352DF" w:rsidRDefault="00A541BE">
      <w:pPr>
        <w:rPr>
          <w:del w:id="822" w:author="Diaz,Renata M" w:date="2022-01-24T15:55:00Z"/>
        </w:rPr>
        <w:pPrChange w:id="823" w:author="Diaz,Renata M" w:date="2022-01-24T15:59:00Z">
          <w:pPr>
            <w:ind w:left="630" w:hanging="630"/>
          </w:pPr>
        </w:pPrChange>
      </w:pPr>
      <w:del w:id="824" w:author="Diaz,Renata M" w:date="2022-01-24T15:55:00Z">
        <w:r w:rsidRPr="00A541BE" w:rsidDel="006352DF">
          <w:delText>Rosenfeld, J. S. 2002. Functional redundancy in ecology and conservation. Oikos 98:156–162.</w:delText>
        </w:r>
      </w:del>
    </w:p>
    <w:p w14:paraId="75C056FC" w14:textId="4B62A6A1" w:rsidR="00A541BE" w:rsidRPr="00A541BE" w:rsidDel="006352DF" w:rsidRDefault="00A541BE">
      <w:pPr>
        <w:rPr>
          <w:del w:id="825" w:author="Diaz,Renata M" w:date="2022-01-24T15:55:00Z"/>
        </w:rPr>
        <w:pPrChange w:id="826" w:author="Diaz,Renata M" w:date="2022-01-24T15:59:00Z">
          <w:pPr>
            <w:ind w:left="630" w:hanging="630"/>
          </w:pPr>
        </w:pPrChange>
      </w:pPr>
      <w:del w:id="827" w:author="Diaz,Renata M" w:date="2022-01-24T15:55:00Z">
        <w:r w:rsidRPr="00A541BE" w:rsidDel="006352DF">
          <w:delText>Rosenzweig, M. L., and J. Winakur. 1969. Population Ecology of Desert Rodent Communities: Habitats and Environmental Complexity. Ecology 50:558–572.</w:delText>
        </w:r>
      </w:del>
    </w:p>
    <w:p w14:paraId="6ED608B7" w14:textId="069760A1" w:rsidR="00A541BE" w:rsidRPr="00A541BE" w:rsidDel="006352DF" w:rsidRDefault="00A541BE">
      <w:pPr>
        <w:rPr>
          <w:del w:id="828" w:author="Diaz,Renata M" w:date="2022-01-24T15:55:00Z"/>
        </w:rPr>
        <w:pPrChange w:id="829" w:author="Diaz,Renata M" w:date="2022-01-24T15:59:00Z">
          <w:pPr>
            <w:ind w:left="630" w:hanging="630"/>
          </w:pPr>
        </w:pPrChange>
      </w:pPr>
      <w:del w:id="830" w:author="Diaz,Renata M" w:date="2022-01-24T15:55:00Z">
        <w:r w:rsidRPr="00A541BE" w:rsidDel="006352DF">
          <w:delText>Terry, R. C., and R. J. Rowe. 2015. Energy flow and functional compensation in Great Basin small mammals under natural and anthropogenic environmental change. Proceedings of the National Academy of Sciences 112:9656–9661.</w:delText>
        </w:r>
      </w:del>
    </w:p>
    <w:p w14:paraId="24194866" w14:textId="16FD34E8" w:rsidR="00A541BE" w:rsidRPr="00A541BE" w:rsidDel="006352DF" w:rsidRDefault="00A541BE">
      <w:pPr>
        <w:rPr>
          <w:del w:id="831" w:author="Diaz,Renata M" w:date="2022-01-24T15:55:00Z"/>
        </w:rPr>
        <w:pPrChange w:id="832" w:author="Diaz,Renata M" w:date="2022-01-24T15:59:00Z">
          <w:pPr>
            <w:ind w:left="630" w:hanging="630"/>
          </w:pPr>
        </w:pPrChange>
      </w:pPr>
      <w:del w:id="833" w:author="Diaz,Renata M" w:date="2022-01-24T15:55:00Z">
        <w:r w:rsidRPr="00A541BE" w:rsidDel="006352DF">
          <w:delText>Thibault, K. M., and J. H. Brown. 2008. Impact of an extreme climatic event on community assembly. Proceedings of the National Academy of Sciences of the United States of America 105:3410–3415.</w:delText>
        </w:r>
      </w:del>
    </w:p>
    <w:p w14:paraId="78FB2487" w14:textId="164DF4EE" w:rsidR="00A541BE" w:rsidRPr="00A541BE" w:rsidDel="006352DF" w:rsidRDefault="00A541BE">
      <w:pPr>
        <w:rPr>
          <w:del w:id="834" w:author="Diaz,Renata M" w:date="2022-01-24T15:55:00Z"/>
        </w:rPr>
        <w:pPrChange w:id="835" w:author="Diaz,Renata M" w:date="2022-01-24T15:59:00Z">
          <w:pPr>
            <w:ind w:left="630" w:hanging="630"/>
          </w:pPr>
        </w:pPrChange>
      </w:pPr>
      <w:del w:id="836" w:author="Diaz,Renata M" w:date="2022-01-24T15:55:00Z">
        <w:r w:rsidRPr="00A541BE" w:rsidDel="006352DF">
          <w:delText>Thibault, K. M., S. K. M. Ernest, and J. H. Brown. 2010. Redundant or complementary? Impact of a colonizing species on community structure and function. Oikos 119:1719–1726.</w:delText>
        </w:r>
      </w:del>
    </w:p>
    <w:p w14:paraId="55B54714" w14:textId="456AAB8D" w:rsidR="00A541BE" w:rsidRPr="00A541BE" w:rsidDel="006352DF" w:rsidRDefault="00A541BE">
      <w:pPr>
        <w:rPr>
          <w:del w:id="837" w:author="Diaz,Renata M" w:date="2022-01-24T15:55:00Z"/>
        </w:rPr>
        <w:pPrChange w:id="838" w:author="Diaz,Renata M" w:date="2022-01-24T15:59:00Z">
          <w:pPr>
            <w:ind w:left="630" w:hanging="630"/>
          </w:pPr>
        </w:pPrChange>
      </w:pPr>
      <w:del w:id="839" w:author="Diaz,Renata M" w:date="2022-01-24T15:55:00Z">
        <w:r w:rsidRPr="00A541BE" w:rsidDel="006352DF">
          <w:delText>Van Valen, L. 1973. A new evolutionary law. Evolutionary Theory 1:1–30.</w:delText>
        </w:r>
      </w:del>
    </w:p>
    <w:p w14:paraId="2674A3CF" w14:textId="5604FC5D" w:rsidR="00A541BE" w:rsidRPr="00A541BE" w:rsidDel="006352DF" w:rsidRDefault="00A541BE">
      <w:pPr>
        <w:rPr>
          <w:del w:id="840" w:author="Diaz,Renata M" w:date="2022-01-24T15:55:00Z"/>
        </w:rPr>
        <w:pPrChange w:id="841" w:author="Diaz,Renata M" w:date="2022-01-24T15:59:00Z">
          <w:pPr>
            <w:ind w:left="630" w:hanging="630"/>
          </w:pPr>
        </w:pPrChange>
      </w:pPr>
      <w:del w:id="842" w:author="Diaz,Renata M" w:date="2022-01-24T15:55:00Z">
        <w:r w:rsidRPr="00A541BE" w:rsidDel="006352DF">
          <w:delText>Walker, B. 1995. Conserving Biological Diversity through Ecosystem Resilience. Conservation Biology 9:747–752.</w:delText>
        </w:r>
      </w:del>
    </w:p>
    <w:p w14:paraId="63BCF1FF" w14:textId="68AF31E3" w:rsidR="00A541BE" w:rsidRPr="00A541BE" w:rsidDel="006352DF" w:rsidRDefault="00A541BE">
      <w:pPr>
        <w:rPr>
          <w:del w:id="843" w:author="Diaz,Renata M" w:date="2022-01-24T15:55:00Z"/>
        </w:rPr>
        <w:pPrChange w:id="844" w:author="Diaz,Renata M" w:date="2022-01-24T15:59:00Z">
          <w:pPr>
            <w:ind w:left="630" w:hanging="630"/>
          </w:pPr>
        </w:pPrChange>
      </w:pPr>
      <w:del w:id="845" w:author="Diaz,Renata M" w:date="2022-01-24T15:55:00Z">
        <w:r w:rsidRPr="00A541BE" w:rsidDel="006352DF">
          <w:delText>Walker, B. H. 1992. Biodiversity and Ecological Redundancy. Conservation Biology 6:18–23.</w:delText>
        </w:r>
      </w:del>
    </w:p>
    <w:p w14:paraId="629CAD82" w14:textId="0820FD43" w:rsidR="00A541BE" w:rsidRPr="00A541BE" w:rsidDel="006352DF" w:rsidRDefault="00A541BE">
      <w:pPr>
        <w:rPr>
          <w:del w:id="846" w:author="Diaz,Renata M" w:date="2022-01-24T15:55:00Z"/>
        </w:rPr>
        <w:pPrChange w:id="847" w:author="Diaz,Renata M" w:date="2022-01-24T15:59:00Z">
          <w:pPr>
            <w:ind w:left="630" w:hanging="630"/>
          </w:pPr>
        </w:pPrChange>
      </w:pPr>
      <w:del w:id="848" w:author="Diaz,Renata M" w:date="2022-01-24T15:55:00Z">
        <w:r w:rsidRPr="00A541BE" w:rsidDel="006352DF">
          <w:delText>White, E. P., S. K. M. Ernest, and K. M. Thibault. 2004. Trade‐offs in Community Properties through Time in a Desert Rodent Community. The American Naturalist 164:670–676.</w:delText>
        </w:r>
      </w:del>
    </w:p>
    <w:p w14:paraId="2FB94751" w14:textId="0E2DF128" w:rsidR="00A541BE" w:rsidRPr="00A541BE" w:rsidDel="006352DF" w:rsidRDefault="00A541BE">
      <w:pPr>
        <w:rPr>
          <w:del w:id="849" w:author="Diaz,Renata M" w:date="2022-01-24T15:55:00Z"/>
        </w:rPr>
        <w:pPrChange w:id="850" w:author="Diaz,Renata M" w:date="2022-01-24T15:59:00Z">
          <w:pPr>
            <w:ind w:left="630" w:hanging="630"/>
          </w:pPr>
        </w:pPrChange>
      </w:pPr>
      <w:del w:id="851" w:author="Diaz,Renata M" w:date="2022-01-24T15:55:00Z">
        <w:r w:rsidRPr="00A541BE" w:rsidDel="006352DF">
          <w:delText>Williams, J. W., and S. T. Jackson. 2007. Novel climates, no-analog communities, and ecological surprises. Frontiers in Ecology and the Environment 5:475–482.</w:delText>
        </w:r>
      </w:del>
    </w:p>
    <w:p w14:paraId="0000004C" w14:textId="67FD53BE" w:rsidR="0014228D" w:rsidRDefault="0014228D">
      <w:pPr>
        <w:pStyle w:val="Heading1"/>
        <w:rPr>
          <w:b w:val="0"/>
        </w:rPr>
        <w:sectPr w:rsidR="0014228D" w:rsidSect="002E20CB">
          <w:pgSz w:w="12240" w:h="15840"/>
          <w:pgMar w:top="1440" w:right="1440" w:bottom="1440" w:left="1440" w:header="720" w:footer="720" w:gutter="0"/>
          <w:lnNumType w:countBy="1" w:restart="continuous"/>
          <w:cols w:space="720"/>
        </w:sectPr>
        <w:pPrChange w:id="852" w:author="Diaz,Renata M" w:date="2022-01-24T15:59:00Z">
          <w:pPr>
            <w:ind w:left="630" w:hanging="630"/>
          </w:pPr>
        </w:pPrChange>
      </w:pPr>
    </w:p>
    <w:p w14:paraId="0000004D" w14:textId="77777777" w:rsidR="0014228D" w:rsidRDefault="004D2FE6">
      <w:pPr>
        <w:pStyle w:val="Heading1"/>
      </w:pPr>
      <w:r>
        <w:lastRenderedPageBreak/>
        <w:t>Figure legends</w:t>
      </w:r>
    </w:p>
    <w:p w14:paraId="0000004E" w14:textId="5E77AE00" w:rsidR="0014228D" w:rsidRDefault="004D2FE6">
      <w:pPr>
        <w:pBdr>
          <w:top w:val="nil"/>
          <w:left w:val="nil"/>
          <w:bottom w:val="nil"/>
          <w:right w:val="nil"/>
          <w:between w:val="nil"/>
        </w:pBdr>
        <w:rPr>
          <w:color w:val="000000"/>
        </w:rPr>
      </w:pPr>
      <w:r>
        <w:rPr>
          <w:b/>
          <w:color w:val="000000"/>
        </w:rPr>
        <w:t>Figure 1.</w:t>
      </w:r>
      <w:r>
        <w:rPr>
          <w:color w:val="000000"/>
        </w:rPr>
        <w:t xml:space="preserve"> Dynamics of energy use and rodent community composition over time. Lines represent </w:t>
      </w:r>
      <w:del w:id="853" w:author="Diaz,Renata M" w:date="2022-01-03T13:13:00Z">
        <w:r w:rsidDel="00823564">
          <w:rPr>
            <w:color w:val="000000"/>
          </w:rPr>
          <w:delText xml:space="preserve">6-month moving averages of energetic compensation (a), </w:delText>
        </w:r>
      </w:del>
      <w:r>
        <w:rPr>
          <w:color w:val="000000"/>
        </w:rPr>
        <w:t xml:space="preserve">the ratio of </w:t>
      </w:r>
      <w:ins w:id="854" w:author="Diaz,Renata M" w:date="2022-01-07T09:12:00Z">
        <w:r w:rsidR="00310398">
          <w:rPr>
            <w:color w:val="000000"/>
          </w:rPr>
          <w:t xml:space="preserve">total </w:t>
        </w:r>
      </w:ins>
      <w:r>
        <w:rPr>
          <w:color w:val="000000"/>
        </w:rPr>
        <w:t>energy use on exclosure plots to control plots (</w:t>
      </w:r>
      <w:del w:id="855" w:author="Diaz,Renata M" w:date="2022-01-03T13:13:00Z">
        <w:r w:rsidDel="00823564">
          <w:rPr>
            <w:color w:val="000000"/>
          </w:rPr>
          <w:delText>b</w:delText>
        </w:r>
      </w:del>
      <w:ins w:id="856" w:author="Diaz,Renata M" w:date="2022-01-03T13:13:00Z">
        <w:r w:rsidR="00823564">
          <w:rPr>
            <w:color w:val="000000"/>
          </w:rPr>
          <w:t>a</w:t>
        </w:r>
      </w:ins>
      <w:r>
        <w:rPr>
          <w:color w:val="000000"/>
        </w:rPr>
        <w:t>),</w:t>
      </w:r>
      <w:ins w:id="857" w:author="Diaz,Renata M" w:date="2022-01-03T13:13:00Z">
        <w:r w:rsidR="00823564">
          <w:rPr>
            <w:color w:val="000000"/>
          </w:rPr>
          <w:t xml:space="preserve"> 6-month moving averages of energetic compensation (b), </w:t>
        </w:r>
      </w:ins>
      <w:r>
        <w:rPr>
          <w:color w:val="000000"/>
        </w:rPr>
        <w:t xml:space="preserve"> and the share of community energy use accounted for by kangaroo rats on control plots (c), and by </w:t>
      </w:r>
      <w:r>
        <w:rPr>
          <w:i/>
          <w:color w:val="000000"/>
        </w:rPr>
        <w:t>C. baileyi</w:t>
      </w:r>
      <w:r>
        <w:rPr>
          <w:color w:val="000000"/>
        </w:rPr>
        <w:t xml:space="preserve"> (d), on control (gold) and exclosure (blue) plots. Dotted vertical lines mark the boundaries between time periods used for statistical analysis. Horizontal lines are time-period estimates from generalized least squares (a, b) and generalized linear (c, d) models, and the semitransparent envelopes mark the 95% confidence or credible intervals. </w:t>
      </w:r>
    </w:p>
    <w:p w14:paraId="0000004F" w14:textId="77777777" w:rsidR="0014228D" w:rsidDel="00887AFA" w:rsidRDefault="004D2FE6">
      <w:pPr>
        <w:pBdr>
          <w:top w:val="nil"/>
          <w:left w:val="nil"/>
          <w:bottom w:val="nil"/>
          <w:right w:val="nil"/>
          <w:between w:val="nil"/>
        </w:pBdr>
        <w:rPr>
          <w:del w:id="858" w:author="Diaz,Renata M" w:date="2022-01-24T16:37:00Z"/>
          <w:color w:val="000000"/>
        </w:rPr>
        <w:pPrChange w:id="859" w:author="Diaz,Renata M" w:date="2022-01-24T16:37:00Z">
          <w:pPr>
            <w:pBdr>
              <w:top w:val="nil"/>
              <w:left w:val="nil"/>
              <w:bottom w:val="nil"/>
              <w:right w:val="nil"/>
              <w:between w:val="nil"/>
            </w:pBdr>
            <w:ind w:firstLine="720"/>
          </w:pPr>
        </w:pPrChange>
      </w:pPr>
      <w:del w:id="860" w:author="Diaz,Renata M" w:date="2022-01-24T16:37:00Z">
        <w:r w:rsidDel="00887AFA">
          <w:br w:type="page"/>
        </w:r>
      </w:del>
    </w:p>
    <w:p w14:paraId="00000050" w14:textId="03856563" w:rsidR="0014228D" w:rsidDel="00887AFA" w:rsidRDefault="004D2FE6">
      <w:pPr>
        <w:pStyle w:val="Heading1"/>
        <w:rPr>
          <w:del w:id="861" w:author="Diaz,Renata M" w:date="2022-01-24T16:37:00Z"/>
        </w:rPr>
      </w:pPr>
      <w:del w:id="862" w:author="Diaz,Renata M" w:date="2022-01-24T16:37:00Z">
        <w:r w:rsidDel="00887AFA">
          <w:delText>Figure 1</w:delText>
        </w:r>
      </w:del>
    </w:p>
    <w:p w14:paraId="00000051" w14:textId="3122993B" w:rsidR="0014228D" w:rsidRDefault="004D2FE6">
      <w:pPr>
        <w:pBdr>
          <w:top w:val="nil"/>
          <w:left w:val="nil"/>
          <w:bottom w:val="nil"/>
          <w:right w:val="nil"/>
          <w:between w:val="nil"/>
        </w:pBdr>
        <w:pPrChange w:id="863" w:author="Diaz,Renata M" w:date="2022-01-24T16:37:00Z">
          <w:pPr>
            <w:spacing w:line="240" w:lineRule="auto"/>
          </w:pPr>
        </w:pPrChange>
      </w:pPr>
      <w:del w:id="864" w:author="Diaz,Renata M" w:date="2022-01-24T16:37:00Z">
        <w:r w:rsidDel="00887AFA">
          <w:rPr>
            <w:noProof/>
          </w:rPr>
          <w:drawing>
            <wp:inline distT="0" distB="0" distL="0" distR="0" wp14:anchorId="11D94675" wp14:editId="175D429B">
              <wp:extent cx="4267200" cy="7112000"/>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2" name="image1.png"/>
                      <pic:cNvPicPr preferRelativeResize="0"/>
                    </pic:nvPicPr>
                    <pic:blipFill>
                      <a:blip r:embed="rId12" cstate="print">
                        <a:extLst>
                          <a:ext uri="{28A0092B-C50C-407E-A947-70E740481C1C}">
                            <a14:useLocalDpi xmlns:a14="http://schemas.microsoft.com/office/drawing/2010/main" val="0"/>
                          </a:ext>
                        </a:extLst>
                      </a:blip>
                      <a:stretch>
                        <a:fillRect/>
                      </a:stretch>
                    </pic:blipFill>
                    <pic:spPr>
                      <a:xfrm>
                        <a:off x="0" y="0"/>
                        <a:ext cx="4267200" cy="7112000"/>
                      </a:xfrm>
                      <a:prstGeom prst="rect">
                        <a:avLst/>
                      </a:prstGeom>
                      <a:ln/>
                    </pic:spPr>
                  </pic:pic>
                </a:graphicData>
              </a:graphic>
            </wp:inline>
          </w:drawing>
        </w:r>
      </w:del>
    </w:p>
    <w:p w14:paraId="00000052" w14:textId="77777777" w:rsidR="0014228D" w:rsidRDefault="0014228D">
      <w:pPr>
        <w:spacing w:line="240" w:lineRule="auto"/>
      </w:pPr>
    </w:p>
    <w:p w14:paraId="00000053" w14:textId="77777777" w:rsidR="0014228D" w:rsidRDefault="0014228D"/>
    <w:sectPr w:rsidR="0014228D" w:rsidSect="002E20CB">
      <w:pgSz w:w="12240" w:h="15840"/>
      <w:pgMar w:top="1440" w:right="1440" w:bottom="1440" w:left="1440" w:header="720" w:footer="720" w:gutter="0"/>
      <w:lnNumType w:countBy="1" w:restart="continuou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D0E3C92" w14:textId="77777777" w:rsidR="001F39E6" w:rsidRDefault="001F39E6">
      <w:pPr>
        <w:spacing w:line="240" w:lineRule="auto"/>
      </w:pPr>
      <w:r>
        <w:separator/>
      </w:r>
    </w:p>
  </w:endnote>
  <w:endnote w:type="continuationSeparator" w:id="0">
    <w:p w14:paraId="339F45E5" w14:textId="77777777" w:rsidR="001F39E6" w:rsidRDefault="001F39E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09B8E19" w14:textId="77777777" w:rsidR="001F39E6" w:rsidRDefault="001F39E6">
      <w:pPr>
        <w:spacing w:line="240" w:lineRule="auto"/>
      </w:pPr>
      <w:r>
        <w:separator/>
      </w:r>
    </w:p>
  </w:footnote>
  <w:footnote w:type="continuationSeparator" w:id="0">
    <w:p w14:paraId="0EA55889" w14:textId="77777777" w:rsidR="001F39E6" w:rsidRDefault="001F39E6">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056" w14:textId="77777777" w:rsidR="0014228D" w:rsidRDefault="004D2FE6">
    <w:pPr>
      <w:pBdr>
        <w:top w:val="nil"/>
        <w:left w:val="nil"/>
        <w:bottom w:val="nil"/>
        <w:right w:val="nil"/>
        <w:between w:val="nil"/>
      </w:pBdr>
      <w:tabs>
        <w:tab w:val="center" w:pos="4680"/>
        <w:tab w:val="right" w:pos="9360"/>
      </w:tabs>
      <w:spacing w:line="240" w:lineRule="auto"/>
      <w:jc w:val="right"/>
      <w:rPr>
        <w:color w:val="000000"/>
      </w:rPr>
    </w:pPr>
    <w:r>
      <w:rPr>
        <w:color w:val="000000"/>
      </w:rPr>
      <w:fldChar w:fldCharType="begin"/>
    </w:r>
    <w:r>
      <w:rPr>
        <w:color w:val="000000"/>
      </w:rPr>
      <w:instrText>PAGE</w:instrText>
    </w:r>
    <w:r w:rsidR="001F39E6">
      <w:rPr>
        <w:color w:val="000000"/>
      </w:rPr>
      <w:fldChar w:fldCharType="separate"/>
    </w:r>
    <w:r>
      <w:rPr>
        <w:color w:val="000000"/>
      </w:rPr>
      <w:fldChar w:fldCharType="end"/>
    </w:r>
  </w:p>
  <w:p w14:paraId="00000057" w14:textId="77777777" w:rsidR="0014228D" w:rsidRDefault="0014228D">
    <w:pPr>
      <w:pBdr>
        <w:top w:val="nil"/>
        <w:left w:val="nil"/>
        <w:bottom w:val="nil"/>
        <w:right w:val="nil"/>
        <w:between w:val="nil"/>
      </w:pBdr>
      <w:tabs>
        <w:tab w:val="center" w:pos="4680"/>
        <w:tab w:val="right" w:pos="9360"/>
      </w:tabs>
      <w:spacing w:line="240" w:lineRule="auto"/>
      <w:ind w:right="360"/>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054" w14:textId="7C143EFA" w:rsidR="0014228D" w:rsidRDefault="004D2FE6">
    <w:pPr>
      <w:pBdr>
        <w:top w:val="nil"/>
        <w:left w:val="nil"/>
        <w:bottom w:val="nil"/>
        <w:right w:val="nil"/>
        <w:between w:val="nil"/>
      </w:pBdr>
      <w:tabs>
        <w:tab w:val="center" w:pos="4680"/>
        <w:tab w:val="right" w:pos="9360"/>
      </w:tabs>
      <w:spacing w:line="240" w:lineRule="auto"/>
      <w:jc w:val="right"/>
      <w:rPr>
        <w:color w:val="000000"/>
      </w:rPr>
    </w:pPr>
    <w:r>
      <w:rPr>
        <w:color w:val="000000"/>
      </w:rPr>
      <w:fldChar w:fldCharType="begin"/>
    </w:r>
    <w:r>
      <w:rPr>
        <w:color w:val="000000"/>
      </w:rPr>
      <w:instrText>PAGE</w:instrText>
    </w:r>
    <w:r>
      <w:rPr>
        <w:color w:val="000000"/>
      </w:rPr>
      <w:fldChar w:fldCharType="separate"/>
    </w:r>
    <w:r w:rsidR="00A651EB">
      <w:rPr>
        <w:noProof/>
        <w:color w:val="000000"/>
      </w:rPr>
      <w:t>1</w:t>
    </w:r>
    <w:r>
      <w:rPr>
        <w:color w:val="000000"/>
      </w:rPr>
      <w:fldChar w:fldCharType="end"/>
    </w:r>
  </w:p>
  <w:p w14:paraId="00000055" w14:textId="77777777" w:rsidR="0014228D" w:rsidRDefault="0014228D">
    <w:pPr>
      <w:pBdr>
        <w:top w:val="nil"/>
        <w:left w:val="nil"/>
        <w:bottom w:val="nil"/>
        <w:right w:val="nil"/>
        <w:between w:val="nil"/>
      </w:pBdr>
      <w:tabs>
        <w:tab w:val="center" w:pos="4680"/>
        <w:tab w:val="right" w:pos="9360"/>
      </w:tabs>
      <w:spacing w:line="240" w:lineRule="auto"/>
      <w:ind w:right="360"/>
      <w:rPr>
        <w:color w:val="000000"/>
      </w:rPr>
    </w:pPr>
  </w:p>
</w:hdr>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Diaz,Renata M">
    <w15:presenceInfo w15:providerId="AD" w15:userId="S::diaz.renata@ufl.edu::887f1fd4-2761-4d05-a769-649c729a9df8"/>
  </w15:person>
  <w15:person w15:author="Ernest, Morgan">
    <w15:presenceInfo w15:providerId="AD" w15:userId="S::skmorgane@ufl.edu::8bdbff9f-609a-4f8d-8d10-6c72c204f1d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4228D"/>
    <w:rsid w:val="0000645B"/>
    <w:rsid w:val="00016BAB"/>
    <w:rsid w:val="0004438E"/>
    <w:rsid w:val="00051D0A"/>
    <w:rsid w:val="00054A82"/>
    <w:rsid w:val="0005599B"/>
    <w:rsid w:val="000739A9"/>
    <w:rsid w:val="0008184A"/>
    <w:rsid w:val="00086CAF"/>
    <w:rsid w:val="000933ED"/>
    <w:rsid w:val="000A7EBD"/>
    <w:rsid w:val="000B5732"/>
    <w:rsid w:val="000D10E5"/>
    <w:rsid w:val="000D4BBD"/>
    <w:rsid w:val="000D517A"/>
    <w:rsid w:val="000D7C38"/>
    <w:rsid w:val="000E71C3"/>
    <w:rsid w:val="000E7DFB"/>
    <w:rsid w:val="000F0710"/>
    <w:rsid w:val="000F0FF1"/>
    <w:rsid w:val="000F3819"/>
    <w:rsid w:val="001240F5"/>
    <w:rsid w:val="0014228D"/>
    <w:rsid w:val="00142519"/>
    <w:rsid w:val="00145F06"/>
    <w:rsid w:val="0017458A"/>
    <w:rsid w:val="00176D94"/>
    <w:rsid w:val="001829BA"/>
    <w:rsid w:val="00197E1C"/>
    <w:rsid w:val="001A122E"/>
    <w:rsid w:val="001A2783"/>
    <w:rsid w:val="001A454A"/>
    <w:rsid w:val="001B2C14"/>
    <w:rsid w:val="001B4244"/>
    <w:rsid w:val="001C6184"/>
    <w:rsid w:val="001C7F11"/>
    <w:rsid w:val="001D1D7C"/>
    <w:rsid w:val="001D2183"/>
    <w:rsid w:val="001D58AF"/>
    <w:rsid w:val="001D7F65"/>
    <w:rsid w:val="001F362C"/>
    <w:rsid w:val="001F39E6"/>
    <w:rsid w:val="001F4CE8"/>
    <w:rsid w:val="001F7216"/>
    <w:rsid w:val="002002AD"/>
    <w:rsid w:val="00205CDA"/>
    <w:rsid w:val="0021520F"/>
    <w:rsid w:val="00230C84"/>
    <w:rsid w:val="00251E86"/>
    <w:rsid w:val="00286F02"/>
    <w:rsid w:val="00287B59"/>
    <w:rsid w:val="00292688"/>
    <w:rsid w:val="00293157"/>
    <w:rsid w:val="002937B9"/>
    <w:rsid w:val="002B1EF0"/>
    <w:rsid w:val="002B27AA"/>
    <w:rsid w:val="002C47AB"/>
    <w:rsid w:val="002C582C"/>
    <w:rsid w:val="002C69CC"/>
    <w:rsid w:val="002D0635"/>
    <w:rsid w:val="002D1849"/>
    <w:rsid w:val="002E20CB"/>
    <w:rsid w:val="002E5C45"/>
    <w:rsid w:val="002F1F24"/>
    <w:rsid w:val="00310398"/>
    <w:rsid w:val="00311A72"/>
    <w:rsid w:val="00316472"/>
    <w:rsid w:val="0031764E"/>
    <w:rsid w:val="003220B8"/>
    <w:rsid w:val="003227DA"/>
    <w:rsid w:val="00332C1F"/>
    <w:rsid w:val="00340635"/>
    <w:rsid w:val="00347CDD"/>
    <w:rsid w:val="00355E0B"/>
    <w:rsid w:val="0038538E"/>
    <w:rsid w:val="003B588B"/>
    <w:rsid w:val="003B678B"/>
    <w:rsid w:val="003C702C"/>
    <w:rsid w:val="003C725D"/>
    <w:rsid w:val="003D5718"/>
    <w:rsid w:val="003D7D2B"/>
    <w:rsid w:val="003E74A7"/>
    <w:rsid w:val="003F503B"/>
    <w:rsid w:val="00407CA8"/>
    <w:rsid w:val="00417387"/>
    <w:rsid w:val="004206FB"/>
    <w:rsid w:val="0043135B"/>
    <w:rsid w:val="00431529"/>
    <w:rsid w:val="004339D6"/>
    <w:rsid w:val="004370BD"/>
    <w:rsid w:val="00442AC3"/>
    <w:rsid w:val="00452784"/>
    <w:rsid w:val="00461B4B"/>
    <w:rsid w:val="004852AA"/>
    <w:rsid w:val="004913AD"/>
    <w:rsid w:val="004A4E39"/>
    <w:rsid w:val="004B4CBE"/>
    <w:rsid w:val="004B7149"/>
    <w:rsid w:val="004D08C7"/>
    <w:rsid w:val="004D1A19"/>
    <w:rsid w:val="004D2FE6"/>
    <w:rsid w:val="004F4D58"/>
    <w:rsid w:val="00532E53"/>
    <w:rsid w:val="00533225"/>
    <w:rsid w:val="005355B8"/>
    <w:rsid w:val="00551947"/>
    <w:rsid w:val="00557274"/>
    <w:rsid w:val="0056057E"/>
    <w:rsid w:val="00562B27"/>
    <w:rsid w:val="00577A1B"/>
    <w:rsid w:val="0058480D"/>
    <w:rsid w:val="00592F4A"/>
    <w:rsid w:val="005A4B2A"/>
    <w:rsid w:val="005B1DA0"/>
    <w:rsid w:val="005B2720"/>
    <w:rsid w:val="005B36E9"/>
    <w:rsid w:val="005B7709"/>
    <w:rsid w:val="005C3B5F"/>
    <w:rsid w:val="005C47DA"/>
    <w:rsid w:val="005D56D2"/>
    <w:rsid w:val="005E671A"/>
    <w:rsid w:val="005F107C"/>
    <w:rsid w:val="005F1CAE"/>
    <w:rsid w:val="005F3076"/>
    <w:rsid w:val="005F676B"/>
    <w:rsid w:val="005F6EA4"/>
    <w:rsid w:val="005F7CBC"/>
    <w:rsid w:val="00600B3B"/>
    <w:rsid w:val="006202C7"/>
    <w:rsid w:val="0062083A"/>
    <w:rsid w:val="00620BFF"/>
    <w:rsid w:val="00622B1D"/>
    <w:rsid w:val="00633F66"/>
    <w:rsid w:val="006352DF"/>
    <w:rsid w:val="00642227"/>
    <w:rsid w:val="00645802"/>
    <w:rsid w:val="00647793"/>
    <w:rsid w:val="00653A81"/>
    <w:rsid w:val="006579DB"/>
    <w:rsid w:val="00667DE9"/>
    <w:rsid w:val="006947E4"/>
    <w:rsid w:val="006B0FA6"/>
    <w:rsid w:val="006B1344"/>
    <w:rsid w:val="006B5E8C"/>
    <w:rsid w:val="006C4ED2"/>
    <w:rsid w:val="006C5B0A"/>
    <w:rsid w:val="006D1F0E"/>
    <w:rsid w:val="006E4072"/>
    <w:rsid w:val="0070428A"/>
    <w:rsid w:val="00722376"/>
    <w:rsid w:val="0072312D"/>
    <w:rsid w:val="00734D23"/>
    <w:rsid w:val="00740095"/>
    <w:rsid w:val="00740532"/>
    <w:rsid w:val="00744E11"/>
    <w:rsid w:val="00750ACB"/>
    <w:rsid w:val="0076449A"/>
    <w:rsid w:val="00776091"/>
    <w:rsid w:val="00777099"/>
    <w:rsid w:val="007807F6"/>
    <w:rsid w:val="007866C3"/>
    <w:rsid w:val="00790B28"/>
    <w:rsid w:val="007B048B"/>
    <w:rsid w:val="007C2779"/>
    <w:rsid w:val="007C5FF9"/>
    <w:rsid w:val="007D3ED0"/>
    <w:rsid w:val="007E0CF8"/>
    <w:rsid w:val="007F592B"/>
    <w:rsid w:val="00806D39"/>
    <w:rsid w:val="00810FB9"/>
    <w:rsid w:val="00815A6B"/>
    <w:rsid w:val="00823564"/>
    <w:rsid w:val="00826522"/>
    <w:rsid w:val="00834649"/>
    <w:rsid w:val="00835545"/>
    <w:rsid w:val="0084321A"/>
    <w:rsid w:val="00845DB3"/>
    <w:rsid w:val="00855232"/>
    <w:rsid w:val="008630AA"/>
    <w:rsid w:val="00873671"/>
    <w:rsid w:val="00887AFA"/>
    <w:rsid w:val="008A35D0"/>
    <w:rsid w:val="008B27E0"/>
    <w:rsid w:val="008B4E9D"/>
    <w:rsid w:val="008B7C96"/>
    <w:rsid w:val="008C730E"/>
    <w:rsid w:val="008D5D38"/>
    <w:rsid w:val="008E0BB6"/>
    <w:rsid w:val="0090558C"/>
    <w:rsid w:val="00907AF2"/>
    <w:rsid w:val="009154C8"/>
    <w:rsid w:val="00922206"/>
    <w:rsid w:val="0092315B"/>
    <w:rsid w:val="00930561"/>
    <w:rsid w:val="00930CE8"/>
    <w:rsid w:val="00946B9A"/>
    <w:rsid w:val="0094754F"/>
    <w:rsid w:val="00956A82"/>
    <w:rsid w:val="009B625F"/>
    <w:rsid w:val="009C0045"/>
    <w:rsid w:val="009E2CCA"/>
    <w:rsid w:val="009E76A4"/>
    <w:rsid w:val="009F397E"/>
    <w:rsid w:val="00A001C3"/>
    <w:rsid w:val="00A03E18"/>
    <w:rsid w:val="00A04084"/>
    <w:rsid w:val="00A061EB"/>
    <w:rsid w:val="00A116F0"/>
    <w:rsid w:val="00A12B54"/>
    <w:rsid w:val="00A215D3"/>
    <w:rsid w:val="00A24C1E"/>
    <w:rsid w:val="00A42AF5"/>
    <w:rsid w:val="00A53884"/>
    <w:rsid w:val="00A541BE"/>
    <w:rsid w:val="00A55CEA"/>
    <w:rsid w:val="00A55D70"/>
    <w:rsid w:val="00A651EB"/>
    <w:rsid w:val="00A81086"/>
    <w:rsid w:val="00A8119F"/>
    <w:rsid w:val="00A865CC"/>
    <w:rsid w:val="00AA123E"/>
    <w:rsid w:val="00AA1A2B"/>
    <w:rsid w:val="00AB27AA"/>
    <w:rsid w:val="00AE66A3"/>
    <w:rsid w:val="00B030A0"/>
    <w:rsid w:val="00B03539"/>
    <w:rsid w:val="00B04DF1"/>
    <w:rsid w:val="00B135B5"/>
    <w:rsid w:val="00B1710C"/>
    <w:rsid w:val="00B17BC3"/>
    <w:rsid w:val="00B219D8"/>
    <w:rsid w:val="00B30868"/>
    <w:rsid w:val="00B427A0"/>
    <w:rsid w:val="00B537DC"/>
    <w:rsid w:val="00B92ECB"/>
    <w:rsid w:val="00B9568F"/>
    <w:rsid w:val="00BA0C00"/>
    <w:rsid w:val="00BA1807"/>
    <w:rsid w:val="00BE4809"/>
    <w:rsid w:val="00BF3677"/>
    <w:rsid w:val="00BF7C86"/>
    <w:rsid w:val="00C10EDA"/>
    <w:rsid w:val="00C11F24"/>
    <w:rsid w:val="00C20D12"/>
    <w:rsid w:val="00C40D3B"/>
    <w:rsid w:val="00C41DA7"/>
    <w:rsid w:val="00C547F3"/>
    <w:rsid w:val="00C574E9"/>
    <w:rsid w:val="00C66CB2"/>
    <w:rsid w:val="00C748C9"/>
    <w:rsid w:val="00C8417F"/>
    <w:rsid w:val="00CA0330"/>
    <w:rsid w:val="00CB43EE"/>
    <w:rsid w:val="00CB7BAA"/>
    <w:rsid w:val="00CD0A58"/>
    <w:rsid w:val="00CE3727"/>
    <w:rsid w:val="00CF7D67"/>
    <w:rsid w:val="00D10F84"/>
    <w:rsid w:val="00D1651E"/>
    <w:rsid w:val="00D4397E"/>
    <w:rsid w:val="00D56C1D"/>
    <w:rsid w:val="00D57455"/>
    <w:rsid w:val="00D6706C"/>
    <w:rsid w:val="00D8271F"/>
    <w:rsid w:val="00D8508D"/>
    <w:rsid w:val="00D86814"/>
    <w:rsid w:val="00DA3923"/>
    <w:rsid w:val="00DD142F"/>
    <w:rsid w:val="00DD26E2"/>
    <w:rsid w:val="00DD75C1"/>
    <w:rsid w:val="00DE578E"/>
    <w:rsid w:val="00E008C2"/>
    <w:rsid w:val="00E0207E"/>
    <w:rsid w:val="00E10B7E"/>
    <w:rsid w:val="00E10E30"/>
    <w:rsid w:val="00E21335"/>
    <w:rsid w:val="00E4158D"/>
    <w:rsid w:val="00E42C92"/>
    <w:rsid w:val="00E45331"/>
    <w:rsid w:val="00E4751F"/>
    <w:rsid w:val="00E53DC2"/>
    <w:rsid w:val="00E53E73"/>
    <w:rsid w:val="00E627A0"/>
    <w:rsid w:val="00E66263"/>
    <w:rsid w:val="00E72A96"/>
    <w:rsid w:val="00E83748"/>
    <w:rsid w:val="00E96888"/>
    <w:rsid w:val="00EA0650"/>
    <w:rsid w:val="00EA29A8"/>
    <w:rsid w:val="00EB47C6"/>
    <w:rsid w:val="00ED4977"/>
    <w:rsid w:val="00EE0207"/>
    <w:rsid w:val="00EE4524"/>
    <w:rsid w:val="00F04E36"/>
    <w:rsid w:val="00F27EA8"/>
    <w:rsid w:val="00F51DE6"/>
    <w:rsid w:val="00F53A63"/>
    <w:rsid w:val="00F60EC4"/>
    <w:rsid w:val="00F62BD3"/>
    <w:rsid w:val="00F642A7"/>
    <w:rsid w:val="00F65D51"/>
    <w:rsid w:val="00F7527D"/>
    <w:rsid w:val="00F779FA"/>
    <w:rsid w:val="00F77A4C"/>
    <w:rsid w:val="00F90D9B"/>
    <w:rsid w:val="00FA431B"/>
    <w:rsid w:val="00FA60AA"/>
    <w:rsid w:val="00FB439A"/>
    <w:rsid w:val="00FB5BA3"/>
    <w:rsid w:val="00FC0C7C"/>
    <w:rsid w:val="00FC4DE7"/>
    <w:rsid w:val="00FD29D0"/>
    <w:rsid w:val="00FD5777"/>
    <w:rsid w:val="00FE1535"/>
    <w:rsid w:val="00FF574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A58A00"/>
  <w15:docId w15:val="{CE4D11E4-CCB4-7840-A518-5B2C7F7D9C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US" w:eastAsia="en-US" w:bidi="ar-SA"/>
      </w:rPr>
    </w:rPrDefault>
    <w:pPrDefault>
      <w:pPr>
        <w:spacing w:line="48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outlineLvl w:val="0"/>
    </w:pPr>
    <w:rPr>
      <w:b/>
    </w:rPr>
  </w:style>
  <w:style w:type="paragraph" w:styleId="Heading2">
    <w:name w:val="heading 2"/>
    <w:basedOn w:val="Normal"/>
    <w:next w:val="Normal"/>
    <w:uiPriority w:val="9"/>
    <w:unhideWhenUsed/>
    <w:qFormat/>
    <w:pPr>
      <w:outlineLvl w:val="1"/>
    </w:pPr>
    <w:rPr>
      <w:i/>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CommentSubject">
    <w:name w:val="annotation subject"/>
    <w:basedOn w:val="CommentText"/>
    <w:next w:val="CommentText"/>
    <w:link w:val="CommentSubjectChar"/>
    <w:uiPriority w:val="99"/>
    <w:semiHidden/>
    <w:unhideWhenUsed/>
    <w:rsid w:val="0037717D"/>
    <w:rPr>
      <w:b/>
      <w:bCs/>
    </w:rPr>
  </w:style>
  <w:style w:type="character" w:customStyle="1" w:styleId="CommentSubjectChar">
    <w:name w:val="Comment Subject Char"/>
    <w:basedOn w:val="CommentTextChar"/>
    <w:link w:val="CommentSubject"/>
    <w:uiPriority w:val="99"/>
    <w:semiHidden/>
    <w:rsid w:val="0037717D"/>
    <w:rPr>
      <w:b/>
      <w:bCs/>
      <w:sz w:val="20"/>
      <w:szCs w:val="20"/>
    </w:rPr>
  </w:style>
  <w:style w:type="paragraph" w:styleId="NormalWeb">
    <w:name w:val="Normal (Web)"/>
    <w:basedOn w:val="Normal"/>
    <w:uiPriority w:val="99"/>
    <w:semiHidden/>
    <w:unhideWhenUsed/>
    <w:rsid w:val="00D65669"/>
    <w:pPr>
      <w:spacing w:before="100" w:beforeAutospacing="1" w:after="100" w:afterAutospacing="1" w:line="240" w:lineRule="auto"/>
    </w:pPr>
  </w:style>
  <w:style w:type="character" w:styleId="Hyperlink">
    <w:name w:val="Hyperlink"/>
    <w:basedOn w:val="DefaultParagraphFont"/>
    <w:uiPriority w:val="99"/>
    <w:unhideWhenUsed/>
    <w:rsid w:val="00A53884"/>
    <w:rPr>
      <w:color w:val="0000FF" w:themeColor="hyperlink"/>
      <w:u w:val="single"/>
    </w:rPr>
  </w:style>
  <w:style w:type="character" w:styleId="UnresolvedMention">
    <w:name w:val="Unresolved Mention"/>
    <w:basedOn w:val="DefaultParagraphFont"/>
    <w:uiPriority w:val="99"/>
    <w:semiHidden/>
    <w:unhideWhenUsed/>
    <w:rsid w:val="00A53884"/>
    <w:rPr>
      <w:color w:val="605E5C"/>
      <w:shd w:val="clear" w:color="auto" w:fill="E1DFDD"/>
    </w:rPr>
  </w:style>
  <w:style w:type="character" w:customStyle="1" w:styleId="highwire-cite-metadata-doi">
    <w:name w:val="highwire-cite-metadata-doi"/>
    <w:basedOn w:val="DefaultParagraphFont"/>
    <w:rsid w:val="007807F6"/>
  </w:style>
  <w:style w:type="character" w:styleId="LineNumber">
    <w:name w:val="line number"/>
    <w:basedOn w:val="DefaultParagraphFont"/>
    <w:uiPriority w:val="99"/>
    <w:semiHidden/>
    <w:unhideWhenUsed/>
    <w:rsid w:val="002E20CB"/>
  </w:style>
  <w:style w:type="paragraph" w:styleId="Revision">
    <w:name w:val="Revision"/>
    <w:hidden/>
    <w:uiPriority w:val="99"/>
    <w:semiHidden/>
    <w:rsid w:val="003C725D"/>
    <w:pPr>
      <w:spacing w:line="240" w:lineRule="auto"/>
    </w:pPr>
  </w:style>
  <w:style w:type="character" w:styleId="PlaceholderText">
    <w:name w:val="Placeholder Text"/>
    <w:basedOn w:val="DefaultParagraphFont"/>
    <w:uiPriority w:val="99"/>
    <w:semiHidden/>
    <w:rsid w:val="004339D6"/>
    <w:rPr>
      <w:color w:val="808080"/>
    </w:rPr>
  </w:style>
  <w:style w:type="character" w:styleId="FollowedHyperlink">
    <w:name w:val="FollowedHyperlink"/>
    <w:basedOn w:val="DefaultParagraphFont"/>
    <w:uiPriority w:val="99"/>
    <w:semiHidden/>
    <w:unhideWhenUsed/>
    <w:rsid w:val="00FD5777"/>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1799179">
      <w:bodyDiv w:val="1"/>
      <w:marLeft w:val="0"/>
      <w:marRight w:val="0"/>
      <w:marTop w:val="0"/>
      <w:marBottom w:val="0"/>
      <w:divBdr>
        <w:top w:val="none" w:sz="0" w:space="0" w:color="auto"/>
        <w:left w:val="none" w:sz="0" w:space="0" w:color="auto"/>
        <w:bottom w:val="none" w:sz="0" w:space="0" w:color="auto"/>
        <w:right w:val="none" w:sz="0" w:space="0" w:color="auto"/>
      </w:divBdr>
      <w:divsChild>
        <w:div w:id="1017542051">
          <w:marLeft w:val="480"/>
          <w:marRight w:val="0"/>
          <w:marTop w:val="0"/>
          <w:marBottom w:val="0"/>
          <w:divBdr>
            <w:top w:val="none" w:sz="0" w:space="0" w:color="auto"/>
            <w:left w:val="none" w:sz="0" w:space="0" w:color="auto"/>
            <w:bottom w:val="none" w:sz="0" w:space="0" w:color="auto"/>
            <w:right w:val="none" w:sz="0" w:space="0" w:color="auto"/>
          </w:divBdr>
          <w:divsChild>
            <w:div w:id="1441411437">
              <w:marLeft w:val="0"/>
              <w:marRight w:val="0"/>
              <w:marTop w:val="0"/>
              <w:marBottom w:val="0"/>
              <w:divBdr>
                <w:top w:val="none" w:sz="0" w:space="0" w:color="auto"/>
                <w:left w:val="none" w:sz="0" w:space="0" w:color="auto"/>
                <w:bottom w:val="none" w:sz="0" w:space="0" w:color="auto"/>
                <w:right w:val="none" w:sz="0" w:space="0" w:color="auto"/>
              </w:divBdr>
            </w:div>
            <w:div w:id="1102913364">
              <w:marLeft w:val="0"/>
              <w:marRight w:val="0"/>
              <w:marTop w:val="0"/>
              <w:marBottom w:val="0"/>
              <w:divBdr>
                <w:top w:val="none" w:sz="0" w:space="0" w:color="auto"/>
                <w:left w:val="none" w:sz="0" w:space="0" w:color="auto"/>
                <w:bottom w:val="none" w:sz="0" w:space="0" w:color="auto"/>
                <w:right w:val="none" w:sz="0" w:space="0" w:color="auto"/>
              </w:divBdr>
            </w:div>
            <w:div w:id="1838644020">
              <w:marLeft w:val="0"/>
              <w:marRight w:val="0"/>
              <w:marTop w:val="0"/>
              <w:marBottom w:val="0"/>
              <w:divBdr>
                <w:top w:val="none" w:sz="0" w:space="0" w:color="auto"/>
                <w:left w:val="none" w:sz="0" w:space="0" w:color="auto"/>
                <w:bottom w:val="none" w:sz="0" w:space="0" w:color="auto"/>
                <w:right w:val="none" w:sz="0" w:space="0" w:color="auto"/>
              </w:divBdr>
            </w:div>
            <w:div w:id="684327630">
              <w:marLeft w:val="0"/>
              <w:marRight w:val="0"/>
              <w:marTop w:val="0"/>
              <w:marBottom w:val="0"/>
              <w:divBdr>
                <w:top w:val="none" w:sz="0" w:space="0" w:color="auto"/>
                <w:left w:val="none" w:sz="0" w:space="0" w:color="auto"/>
                <w:bottom w:val="none" w:sz="0" w:space="0" w:color="auto"/>
                <w:right w:val="none" w:sz="0" w:space="0" w:color="auto"/>
              </w:divBdr>
            </w:div>
            <w:div w:id="319969003">
              <w:marLeft w:val="0"/>
              <w:marRight w:val="0"/>
              <w:marTop w:val="0"/>
              <w:marBottom w:val="0"/>
              <w:divBdr>
                <w:top w:val="none" w:sz="0" w:space="0" w:color="auto"/>
                <w:left w:val="none" w:sz="0" w:space="0" w:color="auto"/>
                <w:bottom w:val="none" w:sz="0" w:space="0" w:color="auto"/>
                <w:right w:val="none" w:sz="0" w:space="0" w:color="auto"/>
              </w:divBdr>
            </w:div>
            <w:div w:id="133957563">
              <w:marLeft w:val="0"/>
              <w:marRight w:val="0"/>
              <w:marTop w:val="0"/>
              <w:marBottom w:val="0"/>
              <w:divBdr>
                <w:top w:val="none" w:sz="0" w:space="0" w:color="auto"/>
                <w:left w:val="none" w:sz="0" w:space="0" w:color="auto"/>
                <w:bottom w:val="none" w:sz="0" w:space="0" w:color="auto"/>
                <w:right w:val="none" w:sz="0" w:space="0" w:color="auto"/>
              </w:divBdr>
            </w:div>
            <w:div w:id="356320260">
              <w:marLeft w:val="0"/>
              <w:marRight w:val="0"/>
              <w:marTop w:val="0"/>
              <w:marBottom w:val="0"/>
              <w:divBdr>
                <w:top w:val="none" w:sz="0" w:space="0" w:color="auto"/>
                <w:left w:val="none" w:sz="0" w:space="0" w:color="auto"/>
                <w:bottom w:val="none" w:sz="0" w:space="0" w:color="auto"/>
                <w:right w:val="none" w:sz="0" w:space="0" w:color="auto"/>
              </w:divBdr>
            </w:div>
            <w:div w:id="179322325">
              <w:marLeft w:val="0"/>
              <w:marRight w:val="0"/>
              <w:marTop w:val="0"/>
              <w:marBottom w:val="0"/>
              <w:divBdr>
                <w:top w:val="none" w:sz="0" w:space="0" w:color="auto"/>
                <w:left w:val="none" w:sz="0" w:space="0" w:color="auto"/>
                <w:bottom w:val="none" w:sz="0" w:space="0" w:color="auto"/>
                <w:right w:val="none" w:sz="0" w:space="0" w:color="auto"/>
              </w:divBdr>
            </w:div>
            <w:div w:id="897016591">
              <w:marLeft w:val="0"/>
              <w:marRight w:val="0"/>
              <w:marTop w:val="0"/>
              <w:marBottom w:val="0"/>
              <w:divBdr>
                <w:top w:val="none" w:sz="0" w:space="0" w:color="auto"/>
                <w:left w:val="none" w:sz="0" w:space="0" w:color="auto"/>
                <w:bottom w:val="none" w:sz="0" w:space="0" w:color="auto"/>
                <w:right w:val="none" w:sz="0" w:space="0" w:color="auto"/>
              </w:divBdr>
            </w:div>
            <w:div w:id="1341931402">
              <w:marLeft w:val="0"/>
              <w:marRight w:val="0"/>
              <w:marTop w:val="0"/>
              <w:marBottom w:val="0"/>
              <w:divBdr>
                <w:top w:val="none" w:sz="0" w:space="0" w:color="auto"/>
                <w:left w:val="none" w:sz="0" w:space="0" w:color="auto"/>
                <w:bottom w:val="none" w:sz="0" w:space="0" w:color="auto"/>
                <w:right w:val="none" w:sz="0" w:space="0" w:color="auto"/>
              </w:divBdr>
            </w:div>
            <w:div w:id="890582946">
              <w:marLeft w:val="0"/>
              <w:marRight w:val="0"/>
              <w:marTop w:val="0"/>
              <w:marBottom w:val="0"/>
              <w:divBdr>
                <w:top w:val="none" w:sz="0" w:space="0" w:color="auto"/>
                <w:left w:val="none" w:sz="0" w:space="0" w:color="auto"/>
                <w:bottom w:val="none" w:sz="0" w:space="0" w:color="auto"/>
                <w:right w:val="none" w:sz="0" w:space="0" w:color="auto"/>
              </w:divBdr>
            </w:div>
            <w:div w:id="1634600779">
              <w:marLeft w:val="0"/>
              <w:marRight w:val="0"/>
              <w:marTop w:val="0"/>
              <w:marBottom w:val="0"/>
              <w:divBdr>
                <w:top w:val="none" w:sz="0" w:space="0" w:color="auto"/>
                <w:left w:val="none" w:sz="0" w:space="0" w:color="auto"/>
                <w:bottom w:val="none" w:sz="0" w:space="0" w:color="auto"/>
                <w:right w:val="none" w:sz="0" w:space="0" w:color="auto"/>
              </w:divBdr>
            </w:div>
            <w:div w:id="1265069509">
              <w:marLeft w:val="0"/>
              <w:marRight w:val="0"/>
              <w:marTop w:val="0"/>
              <w:marBottom w:val="0"/>
              <w:divBdr>
                <w:top w:val="none" w:sz="0" w:space="0" w:color="auto"/>
                <w:left w:val="none" w:sz="0" w:space="0" w:color="auto"/>
                <w:bottom w:val="none" w:sz="0" w:space="0" w:color="auto"/>
                <w:right w:val="none" w:sz="0" w:space="0" w:color="auto"/>
              </w:divBdr>
            </w:div>
            <w:div w:id="1058699579">
              <w:marLeft w:val="0"/>
              <w:marRight w:val="0"/>
              <w:marTop w:val="0"/>
              <w:marBottom w:val="0"/>
              <w:divBdr>
                <w:top w:val="none" w:sz="0" w:space="0" w:color="auto"/>
                <w:left w:val="none" w:sz="0" w:space="0" w:color="auto"/>
                <w:bottom w:val="none" w:sz="0" w:space="0" w:color="auto"/>
                <w:right w:val="none" w:sz="0" w:space="0" w:color="auto"/>
              </w:divBdr>
            </w:div>
            <w:div w:id="1953585149">
              <w:marLeft w:val="0"/>
              <w:marRight w:val="0"/>
              <w:marTop w:val="0"/>
              <w:marBottom w:val="0"/>
              <w:divBdr>
                <w:top w:val="none" w:sz="0" w:space="0" w:color="auto"/>
                <w:left w:val="none" w:sz="0" w:space="0" w:color="auto"/>
                <w:bottom w:val="none" w:sz="0" w:space="0" w:color="auto"/>
                <w:right w:val="none" w:sz="0" w:space="0" w:color="auto"/>
              </w:divBdr>
            </w:div>
            <w:div w:id="360857681">
              <w:marLeft w:val="0"/>
              <w:marRight w:val="0"/>
              <w:marTop w:val="0"/>
              <w:marBottom w:val="0"/>
              <w:divBdr>
                <w:top w:val="none" w:sz="0" w:space="0" w:color="auto"/>
                <w:left w:val="none" w:sz="0" w:space="0" w:color="auto"/>
                <w:bottom w:val="none" w:sz="0" w:space="0" w:color="auto"/>
                <w:right w:val="none" w:sz="0" w:space="0" w:color="auto"/>
              </w:divBdr>
            </w:div>
            <w:div w:id="276646870">
              <w:marLeft w:val="0"/>
              <w:marRight w:val="0"/>
              <w:marTop w:val="0"/>
              <w:marBottom w:val="0"/>
              <w:divBdr>
                <w:top w:val="none" w:sz="0" w:space="0" w:color="auto"/>
                <w:left w:val="none" w:sz="0" w:space="0" w:color="auto"/>
                <w:bottom w:val="none" w:sz="0" w:space="0" w:color="auto"/>
                <w:right w:val="none" w:sz="0" w:space="0" w:color="auto"/>
              </w:divBdr>
            </w:div>
            <w:div w:id="1561936591">
              <w:marLeft w:val="0"/>
              <w:marRight w:val="0"/>
              <w:marTop w:val="0"/>
              <w:marBottom w:val="0"/>
              <w:divBdr>
                <w:top w:val="none" w:sz="0" w:space="0" w:color="auto"/>
                <w:left w:val="none" w:sz="0" w:space="0" w:color="auto"/>
                <w:bottom w:val="none" w:sz="0" w:space="0" w:color="auto"/>
                <w:right w:val="none" w:sz="0" w:space="0" w:color="auto"/>
              </w:divBdr>
            </w:div>
            <w:div w:id="686324182">
              <w:marLeft w:val="0"/>
              <w:marRight w:val="0"/>
              <w:marTop w:val="0"/>
              <w:marBottom w:val="0"/>
              <w:divBdr>
                <w:top w:val="none" w:sz="0" w:space="0" w:color="auto"/>
                <w:left w:val="none" w:sz="0" w:space="0" w:color="auto"/>
                <w:bottom w:val="none" w:sz="0" w:space="0" w:color="auto"/>
                <w:right w:val="none" w:sz="0" w:space="0" w:color="auto"/>
              </w:divBdr>
            </w:div>
            <w:div w:id="950433442">
              <w:marLeft w:val="0"/>
              <w:marRight w:val="0"/>
              <w:marTop w:val="0"/>
              <w:marBottom w:val="0"/>
              <w:divBdr>
                <w:top w:val="none" w:sz="0" w:space="0" w:color="auto"/>
                <w:left w:val="none" w:sz="0" w:space="0" w:color="auto"/>
                <w:bottom w:val="none" w:sz="0" w:space="0" w:color="auto"/>
                <w:right w:val="none" w:sz="0" w:space="0" w:color="auto"/>
              </w:divBdr>
            </w:div>
            <w:div w:id="1540162769">
              <w:marLeft w:val="0"/>
              <w:marRight w:val="0"/>
              <w:marTop w:val="0"/>
              <w:marBottom w:val="0"/>
              <w:divBdr>
                <w:top w:val="none" w:sz="0" w:space="0" w:color="auto"/>
                <w:left w:val="none" w:sz="0" w:space="0" w:color="auto"/>
                <w:bottom w:val="none" w:sz="0" w:space="0" w:color="auto"/>
                <w:right w:val="none" w:sz="0" w:space="0" w:color="auto"/>
              </w:divBdr>
            </w:div>
            <w:div w:id="1393386450">
              <w:marLeft w:val="0"/>
              <w:marRight w:val="0"/>
              <w:marTop w:val="0"/>
              <w:marBottom w:val="0"/>
              <w:divBdr>
                <w:top w:val="none" w:sz="0" w:space="0" w:color="auto"/>
                <w:left w:val="none" w:sz="0" w:space="0" w:color="auto"/>
                <w:bottom w:val="none" w:sz="0" w:space="0" w:color="auto"/>
                <w:right w:val="none" w:sz="0" w:space="0" w:color="auto"/>
              </w:divBdr>
            </w:div>
            <w:div w:id="41249334">
              <w:marLeft w:val="0"/>
              <w:marRight w:val="0"/>
              <w:marTop w:val="0"/>
              <w:marBottom w:val="0"/>
              <w:divBdr>
                <w:top w:val="none" w:sz="0" w:space="0" w:color="auto"/>
                <w:left w:val="none" w:sz="0" w:space="0" w:color="auto"/>
                <w:bottom w:val="none" w:sz="0" w:space="0" w:color="auto"/>
                <w:right w:val="none" w:sz="0" w:space="0" w:color="auto"/>
              </w:divBdr>
            </w:div>
            <w:div w:id="868831611">
              <w:marLeft w:val="0"/>
              <w:marRight w:val="0"/>
              <w:marTop w:val="0"/>
              <w:marBottom w:val="0"/>
              <w:divBdr>
                <w:top w:val="none" w:sz="0" w:space="0" w:color="auto"/>
                <w:left w:val="none" w:sz="0" w:space="0" w:color="auto"/>
                <w:bottom w:val="none" w:sz="0" w:space="0" w:color="auto"/>
                <w:right w:val="none" w:sz="0" w:space="0" w:color="auto"/>
              </w:divBdr>
            </w:div>
            <w:div w:id="1775980882">
              <w:marLeft w:val="0"/>
              <w:marRight w:val="0"/>
              <w:marTop w:val="0"/>
              <w:marBottom w:val="0"/>
              <w:divBdr>
                <w:top w:val="none" w:sz="0" w:space="0" w:color="auto"/>
                <w:left w:val="none" w:sz="0" w:space="0" w:color="auto"/>
                <w:bottom w:val="none" w:sz="0" w:space="0" w:color="auto"/>
                <w:right w:val="none" w:sz="0" w:space="0" w:color="auto"/>
              </w:divBdr>
            </w:div>
            <w:div w:id="1278411327">
              <w:marLeft w:val="0"/>
              <w:marRight w:val="0"/>
              <w:marTop w:val="0"/>
              <w:marBottom w:val="0"/>
              <w:divBdr>
                <w:top w:val="none" w:sz="0" w:space="0" w:color="auto"/>
                <w:left w:val="none" w:sz="0" w:space="0" w:color="auto"/>
                <w:bottom w:val="none" w:sz="0" w:space="0" w:color="auto"/>
                <w:right w:val="none" w:sz="0" w:space="0" w:color="auto"/>
              </w:divBdr>
            </w:div>
            <w:div w:id="826092178">
              <w:marLeft w:val="0"/>
              <w:marRight w:val="0"/>
              <w:marTop w:val="0"/>
              <w:marBottom w:val="0"/>
              <w:divBdr>
                <w:top w:val="none" w:sz="0" w:space="0" w:color="auto"/>
                <w:left w:val="none" w:sz="0" w:space="0" w:color="auto"/>
                <w:bottom w:val="none" w:sz="0" w:space="0" w:color="auto"/>
                <w:right w:val="none" w:sz="0" w:space="0" w:color="auto"/>
              </w:divBdr>
            </w:div>
            <w:div w:id="1232235122">
              <w:marLeft w:val="0"/>
              <w:marRight w:val="0"/>
              <w:marTop w:val="0"/>
              <w:marBottom w:val="0"/>
              <w:divBdr>
                <w:top w:val="none" w:sz="0" w:space="0" w:color="auto"/>
                <w:left w:val="none" w:sz="0" w:space="0" w:color="auto"/>
                <w:bottom w:val="none" w:sz="0" w:space="0" w:color="auto"/>
                <w:right w:val="none" w:sz="0" w:space="0" w:color="auto"/>
              </w:divBdr>
            </w:div>
            <w:div w:id="934021817">
              <w:marLeft w:val="0"/>
              <w:marRight w:val="0"/>
              <w:marTop w:val="0"/>
              <w:marBottom w:val="0"/>
              <w:divBdr>
                <w:top w:val="none" w:sz="0" w:space="0" w:color="auto"/>
                <w:left w:val="none" w:sz="0" w:space="0" w:color="auto"/>
                <w:bottom w:val="none" w:sz="0" w:space="0" w:color="auto"/>
                <w:right w:val="none" w:sz="0" w:space="0" w:color="auto"/>
              </w:divBdr>
            </w:div>
            <w:div w:id="1924803508">
              <w:marLeft w:val="0"/>
              <w:marRight w:val="0"/>
              <w:marTop w:val="0"/>
              <w:marBottom w:val="0"/>
              <w:divBdr>
                <w:top w:val="none" w:sz="0" w:space="0" w:color="auto"/>
                <w:left w:val="none" w:sz="0" w:space="0" w:color="auto"/>
                <w:bottom w:val="none" w:sz="0" w:space="0" w:color="auto"/>
                <w:right w:val="none" w:sz="0" w:space="0" w:color="auto"/>
              </w:divBdr>
            </w:div>
            <w:div w:id="598946773">
              <w:marLeft w:val="0"/>
              <w:marRight w:val="0"/>
              <w:marTop w:val="0"/>
              <w:marBottom w:val="0"/>
              <w:divBdr>
                <w:top w:val="none" w:sz="0" w:space="0" w:color="auto"/>
                <w:left w:val="none" w:sz="0" w:space="0" w:color="auto"/>
                <w:bottom w:val="none" w:sz="0" w:space="0" w:color="auto"/>
                <w:right w:val="none" w:sz="0" w:space="0" w:color="auto"/>
              </w:divBdr>
            </w:div>
            <w:div w:id="360589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793705">
      <w:bodyDiv w:val="1"/>
      <w:marLeft w:val="0"/>
      <w:marRight w:val="0"/>
      <w:marTop w:val="0"/>
      <w:marBottom w:val="0"/>
      <w:divBdr>
        <w:top w:val="none" w:sz="0" w:space="0" w:color="auto"/>
        <w:left w:val="none" w:sz="0" w:space="0" w:color="auto"/>
        <w:bottom w:val="none" w:sz="0" w:space="0" w:color="auto"/>
        <w:right w:val="none" w:sz="0" w:space="0" w:color="auto"/>
      </w:divBdr>
      <w:divsChild>
        <w:div w:id="1034579165">
          <w:marLeft w:val="480"/>
          <w:marRight w:val="0"/>
          <w:marTop w:val="0"/>
          <w:marBottom w:val="0"/>
          <w:divBdr>
            <w:top w:val="none" w:sz="0" w:space="0" w:color="auto"/>
            <w:left w:val="none" w:sz="0" w:space="0" w:color="auto"/>
            <w:bottom w:val="none" w:sz="0" w:space="0" w:color="auto"/>
            <w:right w:val="none" w:sz="0" w:space="0" w:color="auto"/>
          </w:divBdr>
          <w:divsChild>
            <w:div w:id="1244490296">
              <w:marLeft w:val="0"/>
              <w:marRight w:val="0"/>
              <w:marTop w:val="0"/>
              <w:marBottom w:val="0"/>
              <w:divBdr>
                <w:top w:val="none" w:sz="0" w:space="0" w:color="auto"/>
                <w:left w:val="none" w:sz="0" w:space="0" w:color="auto"/>
                <w:bottom w:val="none" w:sz="0" w:space="0" w:color="auto"/>
                <w:right w:val="none" w:sz="0" w:space="0" w:color="auto"/>
              </w:divBdr>
            </w:div>
            <w:div w:id="264658403">
              <w:marLeft w:val="0"/>
              <w:marRight w:val="0"/>
              <w:marTop w:val="0"/>
              <w:marBottom w:val="0"/>
              <w:divBdr>
                <w:top w:val="none" w:sz="0" w:space="0" w:color="auto"/>
                <w:left w:val="none" w:sz="0" w:space="0" w:color="auto"/>
                <w:bottom w:val="none" w:sz="0" w:space="0" w:color="auto"/>
                <w:right w:val="none" w:sz="0" w:space="0" w:color="auto"/>
              </w:divBdr>
            </w:div>
            <w:div w:id="1742874855">
              <w:marLeft w:val="0"/>
              <w:marRight w:val="0"/>
              <w:marTop w:val="0"/>
              <w:marBottom w:val="0"/>
              <w:divBdr>
                <w:top w:val="none" w:sz="0" w:space="0" w:color="auto"/>
                <w:left w:val="none" w:sz="0" w:space="0" w:color="auto"/>
                <w:bottom w:val="none" w:sz="0" w:space="0" w:color="auto"/>
                <w:right w:val="none" w:sz="0" w:space="0" w:color="auto"/>
              </w:divBdr>
            </w:div>
            <w:div w:id="1254702780">
              <w:marLeft w:val="0"/>
              <w:marRight w:val="0"/>
              <w:marTop w:val="0"/>
              <w:marBottom w:val="0"/>
              <w:divBdr>
                <w:top w:val="none" w:sz="0" w:space="0" w:color="auto"/>
                <w:left w:val="none" w:sz="0" w:space="0" w:color="auto"/>
                <w:bottom w:val="none" w:sz="0" w:space="0" w:color="auto"/>
                <w:right w:val="none" w:sz="0" w:space="0" w:color="auto"/>
              </w:divBdr>
            </w:div>
            <w:div w:id="977224680">
              <w:marLeft w:val="0"/>
              <w:marRight w:val="0"/>
              <w:marTop w:val="0"/>
              <w:marBottom w:val="0"/>
              <w:divBdr>
                <w:top w:val="none" w:sz="0" w:space="0" w:color="auto"/>
                <w:left w:val="none" w:sz="0" w:space="0" w:color="auto"/>
                <w:bottom w:val="none" w:sz="0" w:space="0" w:color="auto"/>
                <w:right w:val="none" w:sz="0" w:space="0" w:color="auto"/>
              </w:divBdr>
            </w:div>
            <w:div w:id="684140324">
              <w:marLeft w:val="0"/>
              <w:marRight w:val="0"/>
              <w:marTop w:val="0"/>
              <w:marBottom w:val="0"/>
              <w:divBdr>
                <w:top w:val="none" w:sz="0" w:space="0" w:color="auto"/>
                <w:left w:val="none" w:sz="0" w:space="0" w:color="auto"/>
                <w:bottom w:val="none" w:sz="0" w:space="0" w:color="auto"/>
                <w:right w:val="none" w:sz="0" w:space="0" w:color="auto"/>
              </w:divBdr>
            </w:div>
            <w:div w:id="692153353">
              <w:marLeft w:val="0"/>
              <w:marRight w:val="0"/>
              <w:marTop w:val="0"/>
              <w:marBottom w:val="0"/>
              <w:divBdr>
                <w:top w:val="none" w:sz="0" w:space="0" w:color="auto"/>
                <w:left w:val="none" w:sz="0" w:space="0" w:color="auto"/>
                <w:bottom w:val="none" w:sz="0" w:space="0" w:color="auto"/>
                <w:right w:val="none" w:sz="0" w:space="0" w:color="auto"/>
              </w:divBdr>
            </w:div>
            <w:div w:id="893858715">
              <w:marLeft w:val="0"/>
              <w:marRight w:val="0"/>
              <w:marTop w:val="0"/>
              <w:marBottom w:val="0"/>
              <w:divBdr>
                <w:top w:val="none" w:sz="0" w:space="0" w:color="auto"/>
                <w:left w:val="none" w:sz="0" w:space="0" w:color="auto"/>
                <w:bottom w:val="none" w:sz="0" w:space="0" w:color="auto"/>
                <w:right w:val="none" w:sz="0" w:space="0" w:color="auto"/>
              </w:divBdr>
            </w:div>
            <w:div w:id="1466436597">
              <w:marLeft w:val="0"/>
              <w:marRight w:val="0"/>
              <w:marTop w:val="0"/>
              <w:marBottom w:val="0"/>
              <w:divBdr>
                <w:top w:val="none" w:sz="0" w:space="0" w:color="auto"/>
                <w:left w:val="none" w:sz="0" w:space="0" w:color="auto"/>
                <w:bottom w:val="none" w:sz="0" w:space="0" w:color="auto"/>
                <w:right w:val="none" w:sz="0" w:space="0" w:color="auto"/>
              </w:divBdr>
            </w:div>
            <w:div w:id="1305046867">
              <w:marLeft w:val="0"/>
              <w:marRight w:val="0"/>
              <w:marTop w:val="0"/>
              <w:marBottom w:val="0"/>
              <w:divBdr>
                <w:top w:val="none" w:sz="0" w:space="0" w:color="auto"/>
                <w:left w:val="none" w:sz="0" w:space="0" w:color="auto"/>
                <w:bottom w:val="none" w:sz="0" w:space="0" w:color="auto"/>
                <w:right w:val="none" w:sz="0" w:space="0" w:color="auto"/>
              </w:divBdr>
            </w:div>
            <w:div w:id="1538657493">
              <w:marLeft w:val="0"/>
              <w:marRight w:val="0"/>
              <w:marTop w:val="0"/>
              <w:marBottom w:val="0"/>
              <w:divBdr>
                <w:top w:val="none" w:sz="0" w:space="0" w:color="auto"/>
                <w:left w:val="none" w:sz="0" w:space="0" w:color="auto"/>
                <w:bottom w:val="none" w:sz="0" w:space="0" w:color="auto"/>
                <w:right w:val="none" w:sz="0" w:space="0" w:color="auto"/>
              </w:divBdr>
            </w:div>
            <w:div w:id="1415737558">
              <w:marLeft w:val="0"/>
              <w:marRight w:val="0"/>
              <w:marTop w:val="0"/>
              <w:marBottom w:val="0"/>
              <w:divBdr>
                <w:top w:val="none" w:sz="0" w:space="0" w:color="auto"/>
                <w:left w:val="none" w:sz="0" w:space="0" w:color="auto"/>
                <w:bottom w:val="none" w:sz="0" w:space="0" w:color="auto"/>
                <w:right w:val="none" w:sz="0" w:space="0" w:color="auto"/>
              </w:divBdr>
            </w:div>
            <w:div w:id="1800686341">
              <w:marLeft w:val="0"/>
              <w:marRight w:val="0"/>
              <w:marTop w:val="0"/>
              <w:marBottom w:val="0"/>
              <w:divBdr>
                <w:top w:val="none" w:sz="0" w:space="0" w:color="auto"/>
                <w:left w:val="none" w:sz="0" w:space="0" w:color="auto"/>
                <w:bottom w:val="none" w:sz="0" w:space="0" w:color="auto"/>
                <w:right w:val="none" w:sz="0" w:space="0" w:color="auto"/>
              </w:divBdr>
            </w:div>
            <w:div w:id="388574173">
              <w:marLeft w:val="0"/>
              <w:marRight w:val="0"/>
              <w:marTop w:val="0"/>
              <w:marBottom w:val="0"/>
              <w:divBdr>
                <w:top w:val="none" w:sz="0" w:space="0" w:color="auto"/>
                <w:left w:val="none" w:sz="0" w:space="0" w:color="auto"/>
                <w:bottom w:val="none" w:sz="0" w:space="0" w:color="auto"/>
                <w:right w:val="none" w:sz="0" w:space="0" w:color="auto"/>
              </w:divBdr>
            </w:div>
            <w:div w:id="1460414760">
              <w:marLeft w:val="0"/>
              <w:marRight w:val="0"/>
              <w:marTop w:val="0"/>
              <w:marBottom w:val="0"/>
              <w:divBdr>
                <w:top w:val="none" w:sz="0" w:space="0" w:color="auto"/>
                <w:left w:val="none" w:sz="0" w:space="0" w:color="auto"/>
                <w:bottom w:val="none" w:sz="0" w:space="0" w:color="auto"/>
                <w:right w:val="none" w:sz="0" w:space="0" w:color="auto"/>
              </w:divBdr>
            </w:div>
            <w:div w:id="103694562">
              <w:marLeft w:val="0"/>
              <w:marRight w:val="0"/>
              <w:marTop w:val="0"/>
              <w:marBottom w:val="0"/>
              <w:divBdr>
                <w:top w:val="none" w:sz="0" w:space="0" w:color="auto"/>
                <w:left w:val="none" w:sz="0" w:space="0" w:color="auto"/>
                <w:bottom w:val="none" w:sz="0" w:space="0" w:color="auto"/>
                <w:right w:val="none" w:sz="0" w:space="0" w:color="auto"/>
              </w:divBdr>
            </w:div>
            <w:div w:id="1082214715">
              <w:marLeft w:val="0"/>
              <w:marRight w:val="0"/>
              <w:marTop w:val="0"/>
              <w:marBottom w:val="0"/>
              <w:divBdr>
                <w:top w:val="none" w:sz="0" w:space="0" w:color="auto"/>
                <w:left w:val="none" w:sz="0" w:space="0" w:color="auto"/>
                <w:bottom w:val="none" w:sz="0" w:space="0" w:color="auto"/>
                <w:right w:val="none" w:sz="0" w:space="0" w:color="auto"/>
              </w:divBdr>
            </w:div>
            <w:div w:id="114953232">
              <w:marLeft w:val="0"/>
              <w:marRight w:val="0"/>
              <w:marTop w:val="0"/>
              <w:marBottom w:val="0"/>
              <w:divBdr>
                <w:top w:val="none" w:sz="0" w:space="0" w:color="auto"/>
                <w:left w:val="none" w:sz="0" w:space="0" w:color="auto"/>
                <w:bottom w:val="none" w:sz="0" w:space="0" w:color="auto"/>
                <w:right w:val="none" w:sz="0" w:space="0" w:color="auto"/>
              </w:divBdr>
            </w:div>
            <w:div w:id="1220627430">
              <w:marLeft w:val="0"/>
              <w:marRight w:val="0"/>
              <w:marTop w:val="0"/>
              <w:marBottom w:val="0"/>
              <w:divBdr>
                <w:top w:val="none" w:sz="0" w:space="0" w:color="auto"/>
                <w:left w:val="none" w:sz="0" w:space="0" w:color="auto"/>
                <w:bottom w:val="none" w:sz="0" w:space="0" w:color="auto"/>
                <w:right w:val="none" w:sz="0" w:space="0" w:color="auto"/>
              </w:divBdr>
            </w:div>
            <w:div w:id="1686907817">
              <w:marLeft w:val="0"/>
              <w:marRight w:val="0"/>
              <w:marTop w:val="0"/>
              <w:marBottom w:val="0"/>
              <w:divBdr>
                <w:top w:val="none" w:sz="0" w:space="0" w:color="auto"/>
                <w:left w:val="none" w:sz="0" w:space="0" w:color="auto"/>
                <w:bottom w:val="none" w:sz="0" w:space="0" w:color="auto"/>
                <w:right w:val="none" w:sz="0" w:space="0" w:color="auto"/>
              </w:divBdr>
            </w:div>
            <w:div w:id="99104022">
              <w:marLeft w:val="0"/>
              <w:marRight w:val="0"/>
              <w:marTop w:val="0"/>
              <w:marBottom w:val="0"/>
              <w:divBdr>
                <w:top w:val="none" w:sz="0" w:space="0" w:color="auto"/>
                <w:left w:val="none" w:sz="0" w:space="0" w:color="auto"/>
                <w:bottom w:val="none" w:sz="0" w:space="0" w:color="auto"/>
                <w:right w:val="none" w:sz="0" w:space="0" w:color="auto"/>
              </w:divBdr>
            </w:div>
            <w:div w:id="555966675">
              <w:marLeft w:val="0"/>
              <w:marRight w:val="0"/>
              <w:marTop w:val="0"/>
              <w:marBottom w:val="0"/>
              <w:divBdr>
                <w:top w:val="none" w:sz="0" w:space="0" w:color="auto"/>
                <w:left w:val="none" w:sz="0" w:space="0" w:color="auto"/>
                <w:bottom w:val="none" w:sz="0" w:space="0" w:color="auto"/>
                <w:right w:val="none" w:sz="0" w:space="0" w:color="auto"/>
              </w:divBdr>
            </w:div>
            <w:div w:id="894581561">
              <w:marLeft w:val="0"/>
              <w:marRight w:val="0"/>
              <w:marTop w:val="0"/>
              <w:marBottom w:val="0"/>
              <w:divBdr>
                <w:top w:val="none" w:sz="0" w:space="0" w:color="auto"/>
                <w:left w:val="none" w:sz="0" w:space="0" w:color="auto"/>
                <w:bottom w:val="none" w:sz="0" w:space="0" w:color="auto"/>
                <w:right w:val="none" w:sz="0" w:space="0" w:color="auto"/>
              </w:divBdr>
            </w:div>
            <w:div w:id="99838885">
              <w:marLeft w:val="0"/>
              <w:marRight w:val="0"/>
              <w:marTop w:val="0"/>
              <w:marBottom w:val="0"/>
              <w:divBdr>
                <w:top w:val="none" w:sz="0" w:space="0" w:color="auto"/>
                <w:left w:val="none" w:sz="0" w:space="0" w:color="auto"/>
                <w:bottom w:val="none" w:sz="0" w:space="0" w:color="auto"/>
                <w:right w:val="none" w:sz="0" w:space="0" w:color="auto"/>
              </w:divBdr>
            </w:div>
            <w:div w:id="1130979223">
              <w:marLeft w:val="0"/>
              <w:marRight w:val="0"/>
              <w:marTop w:val="0"/>
              <w:marBottom w:val="0"/>
              <w:divBdr>
                <w:top w:val="none" w:sz="0" w:space="0" w:color="auto"/>
                <w:left w:val="none" w:sz="0" w:space="0" w:color="auto"/>
                <w:bottom w:val="none" w:sz="0" w:space="0" w:color="auto"/>
                <w:right w:val="none" w:sz="0" w:space="0" w:color="auto"/>
              </w:divBdr>
            </w:div>
            <w:div w:id="1143736868">
              <w:marLeft w:val="0"/>
              <w:marRight w:val="0"/>
              <w:marTop w:val="0"/>
              <w:marBottom w:val="0"/>
              <w:divBdr>
                <w:top w:val="none" w:sz="0" w:space="0" w:color="auto"/>
                <w:left w:val="none" w:sz="0" w:space="0" w:color="auto"/>
                <w:bottom w:val="none" w:sz="0" w:space="0" w:color="auto"/>
                <w:right w:val="none" w:sz="0" w:space="0" w:color="auto"/>
              </w:divBdr>
            </w:div>
            <w:div w:id="422460147">
              <w:marLeft w:val="0"/>
              <w:marRight w:val="0"/>
              <w:marTop w:val="0"/>
              <w:marBottom w:val="0"/>
              <w:divBdr>
                <w:top w:val="none" w:sz="0" w:space="0" w:color="auto"/>
                <w:left w:val="none" w:sz="0" w:space="0" w:color="auto"/>
                <w:bottom w:val="none" w:sz="0" w:space="0" w:color="auto"/>
                <w:right w:val="none" w:sz="0" w:space="0" w:color="auto"/>
              </w:divBdr>
            </w:div>
            <w:div w:id="568349187">
              <w:marLeft w:val="0"/>
              <w:marRight w:val="0"/>
              <w:marTop w:val="0"/>
              <w:marBottom w:val="0"/>
              <w:divBdr>
                <w:top w:val="none" w:sz="0" w:space="0" w:color="auto"/>
                <w:left w:val="none" w:sz="0" w:space="0" w:color="auto"/>
                <w:bottom w:val="none" w:sz="0" w:space="0" w:color="auto"/>
                <w:right w:val="none" w:sz="0" w:space="0" w:color="auto"/>
              </w:divBdr>
            </w:div>
            <w:div w:id="1784037789">
              <w:marLeft w:val="0"/>
              <w:marRight w:val="0"/>
              <w:marTop w:val="0"/>
              <w:marBottom w:val="0"/>
              <w:divBdr>
                <w:top w:val="none" w:sz="0" w:space="0" w:color="auto"/>
                <w:left w:val="none" w:sz="0" w:space="0" w:color="auto"/>
                <w:bottom w:val="none" w:sz="0" w:space="0" w:color="auto"/>
                <w:right w:val="none" w:sz="0" w:space="0" w:color="auto"/>
              </w:divBdr>
            </w:div>
            <w:div w:id="809249998">
              <w:marLeft w:val="0"/>
              <w:marRight w:val="0"/>
              <w:marTop w:val="0"/>
              <w:marBottom w:val="0"/>
              <w:divBdr>
                <w:top w:val="none" w:sz="0" w:space="0" w:color="auto"/>
                <w:left w:val="none" w:sz="0" w:space="0" w:color="auto"/>
                <w:bottom w:val="none" w:sz="0" w:space="0" w:color="auto"/>
                <w:right w:val="none" w:sz="0" w:space="0" w:color="auto"/>
              </w:divBdr>
            </w:div>
            <w:div w:id="1723166593">
              <w:marLeft w:val="0"/>
              <w:marRight w:val="0"/>
              <w:marTop w:val="0"/>
              <w:marBottom w:val="0"/>
              <w:divBdr>
                <w:top w:val="none" w:sz="0" w:space="0" w:color="auto"/>
                <w:left w:val="none" w:sz="0" w:space="0" w:color="auto"/>
                <w:bottom w:val="none" w:sz="0" w:space="0" w:color="auto"/>
                <w:right w:val="none" w:sz="0" w:space="0" w:color="auto"/>
              </w:divBdr>
            </w:div>
            <w:div w:id="1260677037">
              <w:marLeft w:val="0"/>
              <w:marRight w:val="0"/>
              <w:marTop w:val="0"/>
              <w:marBottom w:val="0"/>
              <w:divBdr>
                <w:top w:val="none" w:sz="0" w:space="0" w:color="auto"/>
                <w:left w:val="none" w:sz="0" w:space="0" w:color="auto"/>
                <w:bottom w:val="none" w:sz="0" w:space="0" w:color="auto"/>
                <w:right w:val="none" w:sz="0" w:space="0" w:color="auto"/>
              </w:divBdr>
            </w:div>
            <w:div w:id="241913540">
              <w:marLeft w:val="0"/>
              <w:marRight w:val="0"/>
              <w:marTop w:val="0"/>
              <w:marBottom w:val="0"/>
              <w:divBdr>
                <w:top w:val="none" w:sz="0" w:space="0" w:color="auto"/>
                <w:left w:val="none" w:sz="0" w:space="0" w:color="auto"/>
                <w:bottom w:val="none" w:sz="0" w:space="0" w:color="auto"/>
                <w:right w:val="none" w:sz="0" w:space="0" w:color="auto"/>
              </w:divBdr>
            </w:div>
            <w:div w:id="1129590837">
              <w:marLeft w:val="0"/>
              <w:marRight w:val="0"/>
              <w:marTop w:val="0"/>
              <w:marBottom w:val="0"/>
              <w:divBdr>
                <w:top w:val="none" w:sz="0" w:space="0" w:color="auto"/>
                <w:left w:val="none" w:sz="0" w:space="0" w:color="auto"/>
                <w:bottom w:val="none" w:sz="0" w:space="0" w:color="auto"/>
                <w:right w:val="none" w:sz="0" w:space="0" w:color="auto"/>
              </w:divBdr>
            </w:div>
            <w:div w:id="1778407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406546">
      <w:bodyDiv w:val="1"/>
      <w:marLeft w:val="0"/>
      <w:marRight w:val="0"/>
      <w:marTop w:val="0"/>
      <w:marBottom w:val="0"/>
      <w:divBdr>
        <w:top w:val="none" w:sz="0" w:space="0" w:color="auto"/>
        <w:left w:val="none" w:sz="0" w:space="0" w:color="auto"/>
        <w:bottom w:val="none" w:sz="0" w:space="0" w:color="auto"/>
        <w:right w:val="none" w:sz="0" w:space="0" w:color="auto"/>
      </w:divBdr>
    </w:div>
    <w:div w:id="1075396519">
      <w:bodyDiv w:val="1"/>
      <w:marLeft w:val="0"/>
      <w:marRight w:val="0"/>
      <w:marTop w:val="0"/>
      <w:marBottom w:val="0"/>
      <w:divBdr>
        <w:top w:val="none" w:sz="0" w:space="0" w:color="auto"/>
        <w:left w:val="none" w:sz="0" w:space="0" w:color="auto"/>
        <w:bottom w:val="none" w:sz="0" w:space="0" w:color="auto"/>
        <w:right w:val="none" w:sz="0" w:space="0" w:color="auto"/>
      </w:divBdr>
      <w:divsChild>
        <w:div w:id="334263603">
          <w:marLeft w:val="480"/>
          <w:marRight w:val="0"/>
          <w:marTop w:val="0"/>
          <w:marBottom w:val="0"/>
          <w:divBdr>
            <w:top w:val="none" w:sz="0" w:space="0" w:color="auto"/>
            <w:left w:val="none" w:sz="0" w:space="0" w:color="auto"/>
            <w:bottom w:val="none" w:sz="0" w:space="0" w:color="auto"/>
            <w:right w:val="none" w:sz="0" w:space="0" w:color="auto"/>
          </w:divBdr>
          <w:divsChild>
            <w:div w:id="1565527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605261">
      <w:bodyDiv w:val="1"/>
      <w:marLeft w:val="0"/>
      <w:marRight w:val="0"/>
      <w:marTop w:val="0"/>
      <w:marBottom w:val="0"/>
      <w:divBdr>
        <w:top w:val="none" w:sz="0" w:space="0" w:color="auto"/>
        <w:left w:val="none" w:sz="0" w:space="0" w:color="auto"/>
        <w:bottom w:val="none" w:sz="0" w:space="0" w:color="auto"/>
        <w:right w:val="none" w:sz="0" w:space="0" w:color="auto"/>
      </w:divBdr>
      <w:divsChild>
        <w:div w:id="405105330">
          <w:marLeft w:val="480"/>
          <w:marRight w:val="0"/>
          <w:marTop w:val="0"/>
          <w:marBottom w:val="0"/>
          <w:divBdr>
            <w:top w:val="none" w:sz="0" w:space="0" w:color="auto"/>
            <w:left w:val="none" w:sz="0" w:space="0" w:color="auto"/>
            <w:bottom w:val="none" w:sz="0" w:space="0" w:color="auto"/>
            <w:right w:val="none" w:sz="0" w:space="0" w:color="auto"/>
          </w:divBdr>
          <w:divsChild>
            <w:div w:id="1722049676">
              <w:marLeft w:val="0"/>
              <w:marRight w:val="0"/>
              <w:marTop w:val="0"/>
              <w:marBottom w:val="0"/>
              <w:divBdr>
                <w:top w:val="none" w:sz="0" w:space="0" w:color="auto"/>
                <w:left w:val="none" w:sz="0" w:space="0" w:color="auto"/>
                <w:bottom w:val="none" w:sz="0" w:space="0" w:color="auto"/>
                <w:right w:val="none" w:sz="0" w:space="0" w:color="auto"/>
              </w:divBdr>
            </w:div>
            <w:div w:id="1646617260">
              <w:marLeft w:val="0"/>
              <w:marRight w:val="0"/>
              <w:marTop w:val="0"/>
              <w:marBottom w:val="0"/>
              <w:divBdr>
                <w:top w:val="none" w:sz="0" w:space="0" w:color="auto"/>
                <w:left w:val="none" w:sz="0" w:space="0" w:color="auto"/>
                <w:bottom w:val="none" w:sz="0" w:space="0" w:color="auto"/>
                <w:right w:val="none" w:sz="0" w:space="0" w:color="auto"/>
              </w:divBdr>
            </w:div>
            <w:div w:id="152793681">
              <w:marLeft w:val="0"/>
              <w:marRight w:val="0"/>
              <w:marTop w:val="0"/>
              <w:marBottom w:val="0"/>
              <w:divBdr>
                <w:top w:val="none" w:sz="0" w:space="0" w:color="auto"/>
                <w:left w:val="none" w:sz="0" w:space="0" w:color="auto"/>
                <w:bottom w:val="none" w:sz="0" w:space="0" w:color="auto"/>
                <w:right w:val="none" w:sz="0" w:space="0" w:color="auto"/>
              </w:divBdr>
            </w:div>
            <w:div w:id="656304766">
              <w:marLeft w:val="0"/>
              <w:marRight w:val="0"/>
              <w:marTop w:val="0"/>
              <w:marBottom w:val="0"/>
              <w:divBdr>
                <w:top w:val="none" w:sz="0" w:space="0" w:color="auto"/>
                <w:left w:val="none" w:sz="0" w:space="0" w:color="auto"/>
                <w:bottom w:val="none" w:sz="0" w:space="0" w:color="auto"/>
                <w:right w:val="none" w:sz="0" w:space="0" w:color="auto"/>
              </w:divBdr>
            </w:div>
            <w:div w:id="25571632">
              <w:marLeft w:val="0"/>
              <w:marRight w:val="0"/>
              <w:marTop w:val="0"/>
              <w:marBottom w:val="0"/>
              <w:divBdr>
                <w:top w:val="none" w:sz="0" w:space="0" w:color="auto"/>
                <w:left w:val="none" w:sz="0" w:space="0" w:color="auto"/>
                <w:bottom w:val="none" w:sz="0" w:space="0" w:color="auto"/>
                <w:right w:val="none" w:sz="0" w:space="0" w:color="auto"/>
              </w:divBdr>
            </w:div>
            <w:div w:id="385687592">
              <w:marLeft w:val="0"/>
              <w:marRight w:val="0"/>
              <w:marTop w:val="0"/>
              <w:marBottom w:val="0"/>
              <w:divBdr>
                <w:top w:val="none" w:sz="0" w:space="0" w:color="auto"/>
                <w:left w:val="none" w:sz="0" w:space="0" w:color="auto"/>
                <w:bottom w:val="none" w:sz="0" w:space="0" w:color="auto"/>
                <w:right w:val="none" w:sz="0" w:space="0" w:color="auto"/>
              </w:divBdr>
            </w:div>
            <w:div w:id="551843593">
              <w:marLeft w:val="0"/>
              <w:marRight w:val="0"/>
              <w:marTop w:val="0"/>
              <w:marBottom w:val="0"/>
              <w:divBdr>
                <w:top w:val="none" w:sz="0" w:space="0" w:color="auto"/>
                <w:left w:val="none" w:sz="0" w:space="0" w:color="auto"/>
                <w:bottom w:val="none" w:sz="0" w:space="0" w:color="auto"/>
                <w:right w:val="none" w:sz="0" w:space="0" w:color="auto"/>
              </w:divBdr>
            </w:div>
            <w:div w:id="822742800">
              <w:marLeft w:val="0"/>
              <w:marRight w:val="0"/>
              <w:marTop w:val="0"/>
              <w:marBottom w:val="0"/>
              <w:divBdr>
                <w:top w:val="none" w:sz="0" w:space="0" w:color="auto"/>
                <w:left w:val="none" w:sz="0" w:space="0" w:color="auto"/>
                <w:bottom w:val="none" w:sz="0" w:space="0" w:color="auto"/>
                <w:right w:val="none" w:sz="0" w:space="0" w:color="auto"/>
              </w:divBdr>
            </w:div>
            <w:div w:id="1841457212">
              <w:marLeft w:val="0"/>
              <w:marRight w:val="0"/>
              <w:marTop w:val="0"/>
              <w:marBottom w:val="0"/>
              <w:divBdr>
                <w:top w:val="none" w:sz="0" w:space="0" w:color="auto"/>
                <w:left w:val="none" w:sz="0" w:space="0" w:color="auto"/>
                <w:bottom w:val="none" w:sz="0" w:space="0" w:color="auto"/>
                <w:right w:val="none" w:sz="0" w:space="0" w:color="auto"/>
              </w:divBdr>
            </w:div>
            <w:div w:id="1754814060">
              <w:marLeft w:val="0"/>
              <w:marRight w:val="0"/>
              <w:marTop w:val="0"/>
              <w:marBottom w:val="0"/>
              <w:divBdr>
                <w:top w:val="none" w:sz="0" w:space="0" w:color="auto"/>
                <w:left w:val="none" w:sz="0" w:space="0" w:color="auto"/>
                <w:bottom w:val="none" w:sz="0" w:space="0" w:color="auto"/>
                <w:right w:val="none" w:sz="0" w:space="0" w:color="auto"/>
              </w:divBdr>
            </w:div>
            <w:div w:id="124661629">
              <w:marLeft w:val="0"/>
              <w:marRight w:val="0"/>
              <w:marTop w:val="0"/>
              <w:marBottom w:val="0"/>
              <w:divBdr>
                <w:top w:val="none" w:sz="0" w:space="0" w:color="auto"/>
                <w:left w:val="none" w:sz="0" w:space="0" w:color="auto"/>
                <w:bottom w:val="none" w:sz="0" w:space="0" w:color="auto"/>
                <w:right w:val="none" w:sz="0" w:space="0" w:color="auto"/>
              </w:divBdr>
            </w:div>
            <w:div w:id="1608082813">
              <w:marLeft w:val="0"/>
              <w:marRight w:val="0"/>
              <w:marTop w:val="0"/>
              <w:marBottom w:val="0"/>
              <w:divBdr>
                <w:top w:val="none" w:sz="0" w:space="0" w:color="auto"/>
                <w:left w:val="none" w:sz="0" w:space="0" w:color="auto"/>
                <w:bottom w:val="none" w:sz="0" w:space="0" w:color="auto"/>
                <w:right w:val="none" w:sz="0" w:space="0" w:color="auto"/>
              </w:divBdr>
            </w:div>
            <w:div w:id="634020306">
              <w:marLeft w:val="0"/>
              <w:marRight w:val="0"/>
              <w:marTop w:val="0"/>
              <w:marBottom w:val="0"/>
              <w:divBdr>
                <w:top w:val="none" w:sz="0" w:space="0" w:color="auto"/>
                <w:left w:val="none" w:sz="0" w:space="0" w:color="auto"/>
                <w:bottom w:val="none" w:sz="0" w:space="0" w:color="auto"/>
                <w:right w:val="none" w:sz="0" w:space="0" w:color="auto"/>
              </w:divBdr>
            </w:div>
            <w:div w:id="1668285466">
              <w:marLeft w:val="0"/>
              <w:marRight w:val="0"/>
              <w:marTop w:val="0"/>
              <w:marBottom w:val="0"/>
              <w:divBdr>
                <w:top w:val="none" w:sz="0" w:space="0" w:color="auto"/>
                <w:left w:val="none" w:sz="0" w:space="0" w:color="auto"/>
                <w:bottom w:val="none" w:sz="0" w:space="0" w:color="auto"/>
                <w:right w:val="none" w:sz="0" w:space="0" w:color="auto"/>
              </w:divBdr>
            </w:div>
            <w:div w:id="1543126697">
              <w:marLeft w:val="0"/>
              <w:marRight w:val="0"/>
              <w:marTop w:val="0"/>
              <w:marBottom w:val="0"/>
              <w:divBdr>
                <w:top w:val="none" w:sz="0" w:space="0" w:color="auto"/>
                <w:left w:val="none" w:sz="0" w:space="0" w:color="auto"/>
                <w:bottom w:val="none" w:sz="0" w:space="0" w:color="auto"/>
                <w:right w:val="none" w:sz="0" w:space="0" w:color="auto"/>
              </w:divBdr>
            </w:div>
            <w:div w:id="2014838998">
              <w:marLeft w:val="0"/>
              <w:marRight w:val="0"/>
              <w:marTop w:val="0"/>
              <w:marBottom w:val="0"/>
              <w:divBdr>
                <w:top w:val="none" w:sz="0" w:space="0" w:color="auto"/>
                <w:left w:val="none" w:sz="0" w:space="0" w:color="auto"/>
                <w:bottom w:val="none" w:sz="0" w:space="0" w:color="auto"/>
                <w:right w:val="none" w:sz="0" w:space="0" w:color="auto"/>
              </w:divBdr>
            </w:div>
            <w:div w:id="523518957">
              <w:marLeft w:val="0"/>
              <w:marRight w:val="0"/>
              <w:marTop w:val="0"/>
              <w:marBottom w:val="0"/>
              <w:divBdr>
                <w:top w:val="none" w:sz="0" w:space="0" w:color="auto"/>
                <w:left w:val="none" w:sz="0" w:space="0" w:color="auto"/>
                <w:bottom w:val="none" w:sz="0" w:space="0" w:color="auto"/>
                <w:right w:val="none" w:sz="0" w:space="0" w:color="auto"/>
              </w:divBdr>
            </w:div>
            <w:div w:id="2069961495">
              <w:marLeft w:val="0"/>
              <w:marRight w:val="0"/>
              <w:marTop w:val="0"/>
              <w:marBottom w:val="0"/>
              <w:divBdr>
                <w:top w:val="none" w:sz="0" w:space="0" w:color="auto"/>
                <w:left w:val="none" w:sz="0" w:space="0" w:color="auto"/>
                <w:bottom w:val="none" w:sz="0" w:space="0" w:color="auto"/>
                <w:right w:val="none" w:sz="0" w:space="0" w:color="auto"/>
              </w:divBdr>
            </w:div>
            <w:div w:id="1123887513">
              <w:marLeft w:val="0"/>
              <w:marRight w:val="0"/>
              <w:marTop w:val="0"/>
              <w:marBottom w:val="0"/>
              <w:divBdr>
                <w:top w:val="none" w:sz="0" w:space="0" w:color="auto"/>
                <w:left w:val="none" w:sz="0" w:space="0" w:color="auto"/>
                <w:bottom w:val="none" w:sz="0" w:space="0" w:color="auto"/>
                <w:right w:val="none" w:sz="0" w:space="0" w:color="auto"/>
              </w:divBdr>
            </w:div>
            <w:div w:id="1675916290">
              <w:marLeft w:val="0"/>
              <w:marRight w:val="0"/>
              <w:marTop w:val="0"/>
              <w:marBottom w:val="0"/>
              <w:divBdr>
                <w:top w:val="none" w:sz="0" w:space="0" w:color="auto"/>
                <w:left w:val="none" w:sz="0" w:space="0" w:color="auto"/>
                <w:bottom w:val="none" w:sz="0" w:space="0" w:color="auto"/>
                <w:right w:val="none" w:sz="0" w:space="0" w:color="auto"/>
              </w:divBdr>
            </w:div>
            <w:div w:id="528883196">
              <w:marLeft w:val="0"/>
              <w:marRight w:val="0"/>
              <w:marTop w:val="0"/>
              <w:marBottom w:val="0"/>
              <w:divBdr>
                <w:top w:val="none" w:sz="0" w:space="0" w:color="auto"/>
                <w:left w:val="none" w:sz="0" w:space="0" w:color="auto"/>
                <w:bottom w:val="none" w:sz="0" w:space="0" w:color="auto"/>
                <w:right w:val="none" w:sz="0" w:space="0" w:color="auto"/>
              </w:divBdr>
            </w:div>
            <w:div w:id="1262373050">
              <w:marLeft w:val="0"/>
              <w:marRight w:val="0"/>
              <w:marTop w:val="0"/>
              <w:marBottom w:val="0"/>
              <w:divBdr>
                <w:top w:val="none" w:sz="0" w:space="0" w:color="auto"/>
                <w:left w:val="none" w:sz="0" w:space="0" w:color="auto"/>
                <w:bottom w:val="none" w:sz="0" w:space="0" w:color="auto"/>
                <w:right w:val="none" w:sz="0" w:space="0" w:color="auto"/>
              </w:divBdr>
            </w:div>
            <w:div w:id="330722430">
              <w:marLeft w:val="0"/>
              <w:marRight w:val="0"/>
              <w:marTop w:val="0"/>
              <w:marBottom w:val="0"/>
              <w:divBdr>
                <w:top w:val="none" w:sz="0" w:space="0" w:color="auto"/>
                <w:left w:val="none" w:sz="0" w:space="0" w:color="auto"/>
                <w:bottom w:val="none" w:sz="0" w:space="0" w:color="auto"/>
                <w:right w:val="none" w:sz="0" w:space="0" w:color="auto"/>
              </w:divBdr>
            </w:div>
            <w:div w:id="1260721601">
              <w:marLeft w:val="0"/>
              <w:marRight w:val="0"/>
              <w:marTop w:val="0"/>
              <w:marBottom w:val="0"/>
              <w:divBdr>
                <w:top w:val="none" w:sz="0" w:space="0" w:color="auto"/>
                <w:left w:val="none" w:sz="0" w:space="0" w:color="auto"/>
                <w:bottom w:val="none" w:sz="0" w:space="0" w:color="auto"/>
                <w:right w:val="none" w:sz="0" w:space="0" w:color="auto"/>
              </w:divBdr>
            </w:div>
            <w:div w:id="448011110">
              <w:marLeft w:val="0"/>
              <w:marRight w:val="0"/>
              <w:marTop w:val="0"/>
              <w:marBottom w:val="0"/>
              <w:divBdr>
                <w:top w:val="none" w:sz="0" w:space="0" w:color="auto"/>
                <w:left w:val="none" w:sz="0" w:space="0" w:color="auto"/>
                <w:bottom w:val="none" w:sz="0" w:space="0" w:color="auto"/>
                <w:right w:val="none" w:sz="0" w:space="0" w:color="auto"/>
              </w:divBdr>
            </w:div>
            <w:div w:id="905534767">
              <w:marLeft w:val="0"/>
              <w:marRight w:val="0"/>
              <w:marTop w:val="0"/>
              <w:marBottom w:val="0"/>
              <w:divBdr>
                <w:top w:val="none" w:sz="0" w:space="0" w:color="auto"/>
                <w:left w:val="none" w:sz="0" w:space="0" w:color="auto"/>
                <w:bottom w:val="none" w:sz="0" w:space="0" w:color="auto"/>
                <w:right w:val="none" w:sz="0" w:space="0" w:color="auto"/>
              </w:divBdr>
            </w:div>
            <w:div w:id="1811096263">
              <w:marLeft w:val="0"/>
              <w:marRight w:val="0"/>
              <w:marTop w:val="0"/>
              <w:marBottom w:val="0"/>
              <w:divBdr>
                <w:top w:val="none" w:sz="0" w:space="0" w:color="auto"/>
                <w:left w:val="none" w:sz="0" w:space="0" w:color="auto"/>
                <w:bottom w:val="none" w:sz="0" w:space="0" w:color="auto"/>
                <w:right w:val="none" w:sz="0" w:space="0" w:color="auto"/>
              </w:divBdr>
            </w:div>
            <w:div w:id="1301421856">
              <w:marLeft w:val="0"/>
              <w:marRight w:val="0"/>
              <w:marTop w:val="0"/>
              <w:marBottom w:val="0"/>
              <w:divBdr>
                <w:top w:val="none" w:sz="0" w:space="0" w:color="auto"/>
                <w:left w:val="none" w:sz="0" w:space="0" w:color="auto"/>
                <w:bottom w:val="none" w:sz="0" w:space="0" w:color="auto"/>
                <w:right w:val="none" w:sz="0" w:space="0" w:color="auto"/>
              </w:divBdr>
            </w:div>
            <w:div w:id="850491221">
              <w:marLeft w:val="0"/>
              <w:marRight w:val="0"/>
              <w:marTop w:val="0"/>
              <w:marBottom w:val="0"/>
              <w:divBdr>
                <w:top w:val="none" w:sz="0" w:space="0" w:color="auto"/>
                <w:left w:val="none" w:sz="0" w:space="0" w:color="auto"/>
                <w:bottom w:val="none" w:sz="0" w:space="0" w:color="auto"/>
                <w:right w:val="none" w:sz="0" w:space="0" w:color="auto"/>
              </w:divBdr>
            </w:div>
            <w:div w:id="663124626">
              <w:marLeft w:val="0"/>
              <w:marRight w:val="0"/>
              <w:marTop w:val="0"/>
              <w:marBottom w:val="0"/>
              <w:divBdr>
                <w:top w:val="none" w:sz="0" w:space="0" w:color="auto"/>
                <w:left w:val="none" w:sz="0" w:space="0" w:color="auto"/>
                <w:bottom w:val="none" w:sz="0" w:space="0" w:color="auto"/>
                <w:right w:val="none" w:sz="0" w:space="0" w:color="auto"/>
              </w:divBdr>
            </w:div>
            <w:div w:id="1299410601">
              <w:marLeft w:val="0"/>
              <w:marRight w:val="0"/>
              <w:marTop w:val="0"/>
              <w:marBottom w:val="0"/>
              <w:divBdr>
                <w:top w:val="none" w:sz="0" w:space="0" w:color="auto"/>
                <w:left w:val="none" w:sz="0" w:space="0" w:color="auto"/>
                <w:bottom w:val="none" w:sz="0" w:space="0" w:color="auto"/>
                <w:right w:val="none" w:sz="0" w:space="0" w:color="auto"/>
              </w:divBdr>
            </w:div>
            <w:div w:id="2112358660">
              <w:marLeft w:val="0"/>
              <w:marRight w:val="0"/>
              <w:marTop w:val="0"/>
              <w:marBottom w:val="0"/>
              <w:divBdr>
                <w:top w:val="none" w:sz="0" w:space="0" w:color="auto"/>
                <w:left w:val="none" w:sz="0" w:space="0" w:color="auto"/>
                <w:bottom w:val="none" w:sz="0" w:space="0" w:color="auto"/>
                <w:right w:val="none" w:sz="0" w:space="0" w:color="auto"/>
              </w:divBdr>
            </w:div>
            <w:div w:id="1903828758">
              <w:marLeft w:val="0"/>
              <w:marRight w:val="0"/>
              <w:marTop w:val="0"/>
              <w:marBottom w:val="0"/>
              <w:divBdr>
                <w:top w:val="none" w:sz="0" w:space="0" w:color="auto"/>
                <w:left w:val="none" w:sz="0" w:space="0" w:color="auto"/>
                <w:bottom w:val="none" w:sz="0" w:space="0" w:color="auto"/>
                <w:right w:val="none" w:sz="0" w:space="0" w:color="auto"/>
              </w:divBdr>
            </w:div>
            <w:div w:id="661275288">
              <w:marLeft w:val="0"/>
              <w:marRight w:val="0"/>
              <w:marTop w:val="0"/>
              <w:marBottom w:val="0"/>
              <w:divBdr>
                <w:top w:val="none" w:sz="0" w:space="0" w:color="auto"/>
                <w:left w:val="none" w:sz="0" w:space="0" w:color="auto"/>
                <w:bottom w:val="none" w:sz="0" w:space="0" w:color="auto"/>
                <w:right w:val="none" w:sz="0" w:space="0" w:color="auto"/>
              </w:divBdr>
            </w:div>
            <w:div w:id="1571384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070245">
      <w:bodyDiv w:val="1"/>
      <w:marLeft w:val="0"/>
      <w:marRight w:val="0"/>
      <w:marTop w:val="0"/>
      <w:marBottom w:val="0"/>
      <w:divBdr>
        <w:top w:val="none" w:sz="0" w:space="0" w:color="auto"/>
        <w:left w:val="none" w:sz="0" w:space="0" w:color="auto"/>
        <w:bottom w:val="none" w:sz="0" w:space="0" w:color="auto"/>
        <w:right w:val="none" w:sz="0" w:space="0" w:color="auto"/>
      </w:divBdr>
      <w:divsChild>
        <w:div w:id="177040384">
          <w:marLeft w:val="480"/>
          <w:marRight w:val="0"/>
          <w:marTop w:val="0"/>
          <w:marBottom w:val="0"/>
          <w:divBdr>
            <w:top w:val="none" w:sz="0" w:space="0" w:color="auto"/>
            <w:left w:val="none" w:sz="0" w:space="0" w:color="auto"/>
            <w:bottom w:val="none" w:sz="0" w:space="0" w:color="auto"/>
            <w:right w:val="none" w:sz="0" w:space="0" w:color="auto"/>
          </w:divBdr>
          <w:divsChild>
            <w:div w:id="648441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344008">
      <w:bodyDiv w:val="1"/>
      <w:marLeft w:val="0"/>
      <w:marRight w:val="0"/>
      <w:marTop w:val="0"/>
      <w:marBottom w:val="0"/>
      <w:divBdr>
        <w:top w:val="none" w:sz="0" w:space="0" w:color="auto"/>
        <w:left w:val="none" w:sz="0" w:space="0" w:color="auto"/>
        <w:bottom w:val="none" w:sz="0" w:space="0" w:color="auto"/>
        <w:right w:val="none" w:sz="0" w:space="0" w:color="auto"/>
      </w:divBdr>
      <w:divsChild>
        <w:div w:id="1966158857">
          <w:marLeft w:val="480"/>
          <w:marRight w:val="0"/>
          <w:marTop w:val="0"/>
          <w:marBottom w:val="0"/>
          <w:divBdr>
            <w:top w:val="none" w:sz="0" w:space="0" w:color="auto"/>
            <w:left w:val="none" w:sz="0" w:space="0" w:color="auto"/>
            <w:bottom w:val="none" w:sz="0" w:space="0" w:color="auto"/>
            <w:right w:val="none" w:sz="0" w:space="0" w:color="auto"/>
          </w:divBdr>
          <w:divsChild>
            <w:div w:id="127355835">
              <w:marLeft w:val="0"/>
              <w:marRight w:val="0"/>
              <w:marTop w:val="0"/>
              <w:marBottom w:val="0"/>
              <w:divBdr>
                <w:top w:val="none" w:sz="0" w:space="0" w:color="auto"/>
                <w:left w:val="none" w:sz="0" w:space="0" w:color="auto"/>
                <w:bottom w:val="none" w:sz="0" w:space="0" w:color="auto"/>
                <w:right w:val="none" w:sz="0" w:space="0" w:color="auto"/>
              </w:divBdr>
            </w:div>
            <w:div w:id="1775517984">
              <w:marLeft w:val="0"/>
              <w:marRight w:val="0"/>
              <w:marTop w:val="0"/>
              <w:marBottom w:val="0"/>
              <w:divBdr>
                <w:top w:val="none" w:sz="0" w:space="0" w:color="auto"/>
                <w:left w:val="none" w:sz="0" w:space="0" w:color="auto"/>
                <w:bottom w:val="none" w:sz="0" w:space="0" w:color="auto"/>
                <w:right w:val="none" w:sz="0" w:space="0" w:color="auto"/>
              </w:divBdr>
            </w:div>
            <w:div w:id="79446173">
              <w:marLeft w:val="0"/>
              <w:marRight w:val="0"/>
              <w:marTop w:val="0"/>
              <w:marBottom w:val="0"/>
              <w:divBdr>
                <w:top w:val="none" w:sz="0" w:space="0" w:color="auto"/>
                <w:left w:val="none" w:sz="0" w:space="0" w:color="auto"/>
                <w:bottom w:val="none" w:sz="0" w:space="0" w:color="auto"/>
                <w:right w:val="none" w:sz="0" w:space="0" w:color="auto"/>
              </w:divBdr>
            </w:div>
            <w:div w:id="1649555166">
              <w:marLeft w:val="0"/>
              <w:marRight w:val="0"/>
              <w:marTop w:val="0"/>
              <w:marBottom w:val="0"/>
              <w:divBdr>
                <w:top w:val="none" w:sz="0" w:space="0" w:color="auto"/>
                <w:left w:val="none" w:sz="0" w:space="0" w:color="auto"/>
                <w:bottom w:val="none" w:sz="0" w:space="0" w:color="auto"/>
                <w:right w:val="none" w:sz="0" w:space="0" w:color="auto"/>
              </w:divBdr>
            </w:div>
            <w:div w:id="1888373838">
              <w:marLeft w:val="0"/>
              <w:marRight w:val="0"/>
              <w:marTop w:val="0"/>
              <w:marBottom w:val="0"/>
              <w:divBdr>
                <w:top w:val="none" w:sz="0" w:space="0" w:color="auto"/>
                <w:left w:val="none" w:sz="0" w:space="0" w:color="auto"/>
                <w:bottom w:val="none" w:sz="0" w:space="0" w:color="auto"/>
                <w:right w:val="none" w:sz="0" w:space="0" w:color="auto"/>
              </w:divBdr>
            </w:div>
            <w:div w:id="1649281717">
              <w:marLeft w:val="0"/>
              <w:marRight w:val="0"/>
              <w:marTop w:val="0"/>
              <w:marBottom w:val="0"/>
              <w:divBdr>
                <w:top w:val="none" w:sz="0" w:space="0" w:color="auto"/>
                <w:left w:val="none" w:sz="0" w:space="0" w:color="auto"/>
                <w:bottom w:val="none" w:sz="0" w:space="0" w:color="auto"/>
                <w:right w:val="none" w:sz="0" w:space="0" w:color="auto"/>
              </w:divBdr>
            </w:div>
            <w:div w:id="1527140315">
              <w:marLeft w:val="0"/>
              <w:marRight w:val="0"/>
              <w:marTop w:val="0"/>
              <w:marBottom w:val="0"/>
              <w:divBdr>
                <w:top w:val="none" w:sz="0" w:space="0" w:color="auto"/>
                <w:left w:val="none" w:sz="0" w:space="0" w:color="auto"/>
                <w:bottom w:val="none" w:sz="0" w:space="0" w:color="auto"/>
                <w:right w:val="none" w:sz="0" w:space="0" w:color="auto"/>
              </w:divBdr>
            </w:div>
            <w:div w:id="565184171">
              <w:marLeft w:val="0"/>
              <w:marRight w:val="0"/>
              <w:marTop w:val="0"/>
              <w:marBottom w:val="0"/>
              <w:divBdr>
                <w:top w:val="none" w:sz="0" w:space="0" w:color="auto"/>
                <w:left w:val="none" w:sz="0" w:space="0" w:color="auto"/>
                <w:bottom w:val="none" w:sz="0" w:space="0" w:color="auto"/>
                <w:right w:val="none" w:sz="0" w:space="0" w:color="auto"/>
              </w:divBdr>
            </w:div>
            <w:div w:id="1586111968">
              <w:marLeft w:val="0"/>
              <w:marRight w:val="0"/>
              <w:marTop w:val="0"/>
              <w:marBottom w:val="0"/>
              <w:divBdr>
                <w:top w:val="none" w:sz="0" w:space="0" w:color="auto"/>
                <w:left w:val="none" w:sz="0" w:space="0" w:color="auto"/>
                <w:bottom w:val="none" w:sz="0" w:space="0" w:color="auto"/>
                <w:right w:val="none" w:sz="0" w:space="0" w:color="auto"/>
              </w:divBdr>
            </w:div>
            <w:div w:id="533202320">
              <w:marLeft w:val="0"/>
              <w:marRight w:val="0"/>
              <w:marTop w:val="0"/>
              <w:marBottom w:val="0"/>
              <w:divBdr>
                <w:top w:val="none" w:sz="0" w:space="0" w:color="auto"/>
                <w:left w:val="none" w:sz="0" w:space="0" w:color="auto"/>
                <w:bottom w:val="none" w:sz="0" w:space="0" w:color="auto"/>
                <w:right w:val="none" w:sz="0" w:space="0" w:color="auto"/>
              </w:divBdr>
            </w:div>
            <w:div w:id="1657765252">
              <w:marLeft w:val="0"/>
              <w:marRight w:val="0"/>
              <w:marTop w:val="0"/>
              <w:marBottom w:val="0"/>
              <w:divBdr>
                <w:top w:val="none" w:sz="0" w:space="0" w:color="auto"/>
                <w:left w:val="none" w:sz="0" w:space="0" w:color="auto"/>
                <w:bottom w:val="none" w:sz="0" w:space="0" w:color="auto"/>
                <w:right w:val="none" w:sz="0" w:space="0" w:color="auto"/>
              </w:divBdr>
            </w:div>
            <w:div w:id="1736513720">
              <w:marLeft w:val="0"/>
              <w:marRight w:val="0"/>
              <w:marTop w:val="0"/>
              <w:marBottom w:val="0"/>
              <w:divBdr>
                <w:top w:val="none" w:sz="0" w:space="0" w:color="auto"/>
                <w:left w:val="none" w:sz="0" w:space="0" w:color="auto"/>
                <w:bottom w:val="none" w:sz="0" w:space="0" w:color="auto"/>
                <w:right w:val="none" w:sz="0" w:space="0" w:color="auto"/>
              </w:divBdr>
            </w:div>
            <w:div w:id="1597136397">
              <w:marLeft w:val="0"/>
              <w:marRight w:val="0"/>
              <w:marTop w:val="0"/>
              <w:marBottom w:val="0"/>
              <w:divBdr>
                <w:top w:val="none" w:sz="0" w:space="0" w:color="auto"/>
                <w:left w:val="none" w:sz="0" w:space="0" w:color="auto"/>
                <w:bottom w:val="none" w:sz="0" w:space="0" w:color="auto"/>
                <w:right w:val="none" w:sz="0" w:space="0" w:color="auto"/>
              </w:divBdr>
            </w:div>
            <w:div w:id="777069022">
              <w:marLeft w:val="0"/>
              <w:marRight w:val="0"/>
              <w:marTop w:val="0"/>
              <w:marBottom w:val="0"/>
              <w:divBdr>
                <w:top w:val="none" w:sz="0" w:space="0" w:color="auto"/>
                <w:left w:val="none" w:sz="0" w:space="0" w:color="auto"/>
                <w:bottom w:val="none" w:sz="0" w:space="0" w:color="auto"/>
                <w:right w:val="none" w:sz="0" w:space="0" w:color="auto"/>
              </w:divBdr>
            </w:div>
            <w:div w:id="1337150593">
              <w:marLeft w:val="0"/>
              <w:marRight w:val="0"/>
              <w:marTop w:val="0"/>
              <w:marBottom w:val="0"/>
              <w:divBdr>
                <w:top w:val="none" w:sz="0" w:space="0" w:color="auto"/>
                <w:left w:val="none" w:sz="0" w:space="0" w:color="auto"/>
                <w:bottom w:val="none" w:sz="0" w:space="0" w:color="auto"/>
                <w:right w:val="none" w:sz="0" w:space="0" w:color="auto"/>
              </w:divBdr>
            </w:div>
            <w:div w:id="455028113">
              <w:marLeft w:val="0"/>
              <w:marRight w:val="0"/>
              <w:marTop w:val="0"/>
              <w:marBottom w:val="0"/>
              <w:divBdr>
                <w:top w:val="none" w:sz="0" w:space="0" w:color="auto"/>
                <w:left w:val="none" w:sz="0" w:space="0" w:color="auto"/>
                <w:bottom w:val="none" w:sz="0" w:space="0" w:color="auto"/>
                <w:right w:val="none" w:sz="0" w:space="0" w:color="auto"/>
              </w:divBdr>
            </w:div>
            <w:div w:id="994334254">
              <w:marLeft w:val="0"/>
              <w:marRight w:val="0"/>
              <w:marTop w:val="0"/>
              <w:marBottom w:val="0"/>
              <w:divBdr>
                <w:top w:val="none" w:sz="0" w:space="0" w:color="auto"/>
                <w:left w:val="none" w:sz="0" w:space="0" w:color="auto"/>
                <w:bottom w:val="none" w:sz="0" w:space="0" w:color="auto"/>
                <w:right w:val="none" w:sz="0" w:space="0" w:color="auto"/>
              </w:divBdr>
            </w:div>
            <w:div w:id="1074157120">
              <w:marLeft w:val="0"/>
              <w:marRight w:val="0"/>
              <w:marTop w:val="0"/>
              <w:marBottom w:val="0"/>
              <w:divBdr>
                <w:top w:val="none" w:sz="0" w:space="0" w:color="auto"/>
                <w:left w:val="none" w:sz="0" w:space="0" w:color="auto"/>
                <w:bottom w:val="none" w:sz="0" w:space="0" w:color="auto"/>
                <w:right w:val="none" w:sz="0" w:space="0" w:color="auto"/>
              </w:divBdr>
            </w:div>
            <w:div w:id="2006860996">
              <w:marLeft w:val="0"/>
              <w:marRight w:val="0"/>
              <w:marTop w:val="0"/>
              <w:marBottom w:val="0"/>
              <w:divBdr>
                <w:top w:val="none" w:sz="0" w:space="0" w:color="auto"/>
                <w:left w:val="none" w:sz="0" w:space="0" w:color="auto"/>
                <w:bottom w:val="none" w:sz="0" w:space="0" w:color="auto"/>
                <w:right w:val="none" w:sz="0" w:space="0" w:color="auto"/>
              </w:divBdr>
            </w:div>
            <w:div w:id="1104154215">
              <w:marLeft w:val="0"/>
              <w:marRight w:val="0"/>
              <w:marTop w:val="0"/>
              <w:marBottom w:val="0"/>
              <w:divBdr>
                <w:top w:val="none" w:sz="0" w:space="0" w:color="auto"/>
                <w:left w:val="none" w:sz="0" w:space="0" w:color="auto"/>
                <w:bottom w:val="none" w:sz="0" w:space="0" w:color="auto"/>
                <w:right w:val="none" w:sz="0" w:space="0" w:color="auto"/>
              </w:divBdr>
            </w:div>
            <w:div w:id="466944334">
              <w:marLeft w:val="0"/>
              <w:marRight w:val="0"/>
              <w:marTop w:val="0"/>
              <w:marBottom w:val="0"/>
              <w:divBdr>
                <w:top w:val="none" w:sz="0" w:space="0" w:color="auto"/>
                <w:left w:val="none" w:sz="0" w:space="0" w:color="auto"/>
                <w:bottom w:val="none" w:sz="0" w:space="0" w:color="auto"/>
                <w:right w:val="none" w:sz="0" w:space="0" w:color="auto"/>
              </w:divBdr>
            </w:div>
            <w:div w:id="288440948">
              <w:marLeft w:val="0"/>
              <w:marRight w:val="0"/>
              <w:marTop w:val="0"/>
              <w:marBottom w:val="0"/>
              <w:divBdr>
                <w:top w:val="none" w:sz="0" w:space="0" w:color="auto"/>
                <w:left w:val="none" w:sz="0" w:space="0" w:color="auto"/>
                <w:bottom w:val="none" w:sz="0" w:space="0" w:color="auto"/>
                <w:right w:val="none" w:sz="0" w:space="0" w:color="auto"/>
              </w:divBdr>
            </w:div>
            <w:div w:id="1849251832">
              <w:marLeft w:val="0"/>
              <w:marRight w:val="0"/>
              <w:marTop w:val="0"/>
              <w:marBottom w:val="0"/>
              <w:divBdr>
                <w:top w:val="none" w:sz="0" w:space="0" w:color="auto"/>
                <w:left w:val="none" w:sz="0" w:space="0" w:color="auto"/>
                <w:bottom w:val="none" w:sz="0" w:space="0" w:color="auto"/>
                <w:right w:val="none" w:sz="0" w:space="0" w:color="auto"/>
              </w:divBdr>
            </w:div>
            <w:div w:id="2000233033">
              <w:marLeft w:val="0"/>
              <w:marRight w:val="0"/>
              <w:marTop w:val="0"/>
              <w:marBottom w:val="0"/>
              <w:divBdr>
                <w:top w:val="none" w:sz="0" w:space="0" w:color="auto"/>
                <w:left w:val="none" w:sz="0" w:space="0" w:color="auto"/>
                <w:bottom w:val="none" w:sz="0" w:space="0" w:color="auto"/>
                <w:right w:val="none" w:sz="0" w:space="0" w:color="auto"/>
              </w:divBdr>
            </w:div>
            <w:div w:id="1693992690">
              <w:marLeft w:val="0"/>
              <w:marRight w:val="0"/>
              <w:marTop w:val="0"/>
              <w:marBottom w:val="0"/>
              <w:divBdr>
                <w:top w:val="none" w:sz="0" w:space="0" w:color="auto"/>
                <w:left w:val="none" w:sz="0" w:space="0" w:color="auto"/>
                <w:bottom w:val="none" w:sz="0" w:space="0" w:color="auto"/>
                <w:right w:val="none" w:sz="0" w:space="0" w:color="auto"/>
              </w:divBdr>
            </w:div>
            <w:div w:id="1520004512">
              <w:marLeft w:val="0"/>
              <w:marRight w:val="0"/>
              <w:marTop w:val="0"/>
              <w:marBottom w:val="0"/>
              <w:divBdr>
                <w:top w:val="none" w:sz="0" w:space="0" w:color="auto"/>
                <w:left w:val="none" w:sz="0" w:space="0" w:color="auto"/>
                <w:bottom w:val="none" w:sz="0" w:space="0" w:color="auto"/>
                <w:right w:val="none" w:sz="0" w:space="0" w:color="auto"/>
              </w:divBdr>
            </w:div>
            <w:div w:id="996691909">
              <w:marLeft w:val="0"/>
              <w:marRight w:val="0"/>
              <w:marTop w:val="0"/>
              <w:marBottom w:val="0"/>
              <w:divBdr>
                <w:top w:val="none" w:sz="0" w:space="0" w:color="auto"/>
                <w:left w:val="none" w:sz="0" w:space="0" w:color="auto"/>
                <w:bottom w:val="none" w:sz="0" w:space="0" w:color="auto"/>
                <w:right w:val="none" w:sz="0" w:space="0" w:color="auto"/>
              </w:divBdr>
            </w:div>
            <w:div w:id="1409423634">
              <w:marLeft w:val="0"/>
              <w:marRight w:val="0"/>
              <w:marTop w:val="0"/>
              <w:marBottom w:val="0"/>
              <w:divBdr>
                <w:top w:val="none" w:sz="0" w:space="0" w:color="auto"/>
                <w:left w:val="none" w:sz="0" w:space="0" w:color="auto"/>
                <w:bottom w:val="none" w:sz="0" w:space="0" w:color="auto"/>
                <w:right w:val="none" w:sz="0" w:space="0" w:color="auto"/>
              </w:divBdr>
            </w:div>
            <w:div w:id="1396973146">
              <w:marLeft w:val="0"/>
              <w:marRight w:val="0"/>
              <w:marTop w:val="0"/>
              <w:marBottom w:val="0"/>
              <w:divBdr>
                <w:top w:val="none" w:sz="0" w:space="0" w:color="auto"/>
                <w:left w:val="none" w:sz="0" w:space="0" w:color="auto"/>
                <w:bottom w:val="none" w:sz="0" w:space="0" w:color="auto"/>
                <w:right w:val="none" w:sz="0" w:space="0" w:color="auto"/>
              </w:divBdr>
            </w:div>
            <w:div w:id="30418766">
              <w:marLeft w:val="0"/>
              <w:marRight w:val="0"/>
              <w:marTop w:val="0"/>
              <w:marBottom w:val="0"/>
              <w:divBdr>
                <w:top w:val="none" w:sz="0" w:space="0" w:color="auto"/>
                <w:left w:val="none" w:sz="0" w:space="0" w:color="auto"/>
                <w:bottom w:val="none" w:sz="0" w:space="0" w:color="auto"/>
                <w:right w:val="none" w:sz="0" w:space="0" w:color="auto"/>
              </w:divBdr>
            </w:div>
            <w:div w:id="1864318575">
              <w:marLeft w:val="0"/>
              <w:marRight w:val="0"/>
              <w:marTop w:val="0"/>
              <w:marBottom w:val="0"/>
              <w:divBdr>
                <w:top w:val="none" w:sz="0" w:space="0" w:color="auto"/>
                <w:left w:val="none" w:sz="0" w:space="0" w:color="auto"/>
                <w:bottom w:val="none" w:sz="0" w:space="0" w:color="auto"/>
                <w:right w:val="none" w:sz="0" w:space="0" w:color="auto"/>
              </w:divBdr>
            </w:div>
            <w:div w:id="1123231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4050383">
      <w:bodyDiv w:val="1"/>
      <w:marLeft w:val="0"/>
      <w:marRight w:val="0"/>
      <w:marTop w:val="0"/>
      <w:marBottom w:val="0"/>
      <w:divBdr>
        <w:top w:val="none" w:sz="0" w:space="0" w:color="auto"/>
        <w:left w:val="none" w:sz="0" w:space="0" w:color="auto"/>
        <w:bottom w:val="none" w:sz="0" w:space="0" w:color="auto"/>
        <w:right w:val="none" w:sz="0" w:space="0" w:color="auto"/>
      </w:divBdr>
      <w:divsChild>
        <w:div w:id="1795906436">
          <w:marLeft w:val="480"/>
          <w:marRight w:val="0"/>
          <w:marTop w:val="0"/>
          <w:marBottom w:val="0"/>
          <w:divBdr>
            <w:top w:val="none" w:sz="0" w:space="0" w:color="auto"/>
            <w:left w:val="none" w:sz="0" w:space="0" w:color="auto"/>
            <w:bottom w:val="none" w:sz="0" w:space="0" w:color="auto"/>
            <w:right w:val="none" w:sz="0" w:space="0" w:color="auto"/>
          </w:divBdr>
          <w:divsChild>
            <w:div w:id="146938186">
              <w:marLeft w:val="0"/>
              <w:marRight w:val="0"/>
              <w:marTop w:val="0"/>
              <w:marBottom w:val="0"/>
              <w:divBdr>
                <w:top w:val="none" w:sz="0" w:space="0" w:color="auto"/>
                <w:left w:val="none" w:sz="0" w:space="0" w:color="auto"/>
                <w:bottom w:val="none" w:sz="0" w:space="0" w:color="auto"/>
                <w:right w:val="none" w:sz="0" w:space="0" w:color="auto"/>
              </w:divBdr>
            </w:div>
            <w:div w:id="1199128531">
              <w:marLeft w:val="0"/>
              <w:marRight w:val="0"/>
              <w:marTop w:val="0"/>
              <w:marBottom w:val="0"/>
              <w:divBdr>
                <w:top w:val="none" w:sz="0" w:space="0" w:color="auto"/>
                <w:left w:val="none" w:sz="0" w:space="0" w:color="auto"/>
                <w:bottom w:val="none" w:sz="0" w:space="0" w:color="auto"/>
                <w:right w:val="none" w:sz="0" w:space="0" w:color="auto"/>
              </w:divBdr>
            </w:div>
            <w:div w:id="185097399">
              <w:marLeft w:val="0"/>
              <w:marRight w:val="0"/>
              <w:marTop w:val="0"/>
              <w:marBottom w:val="0"/>
              <w:divBdr>
                <w:top w:val="none" w:sz="0" w:space="0" w:color="auto"/>
                <w:left w:val="none" w:sz="0" w:space="0" w:color="auto"/>
                <w:bottom w:val="none" w:sz="0" w:space="0" w:color="auto"/>
                <w:right w:val="none" w:sz="0" w:space="0" w:color="auto"/>
              </w:divBdr>
            </w:div>
            <w:div w:id="229536171">
              <w:marLeft w:val="0"/>
              <w:marRight w:val="0"/>
              <w:marTop w:val="0"/>
              <w:marBottom w:val="0"/>
              <w:divBdr>
                <w:top w:val="none" w:sz="0" w:space="0" w:color="auto"/>
                <w:left w:val="none" w:sz="0" w:space="0" w:color="auto"/>
                <w:bottom w:val="none" w:sz="0" w:space="0" w:color="auto"/>
                <w:right w:val="none" w:sz="0" w:space="0" w:color="auto"/>
              </w:divBdr>
            </w:div>
            <w:div w:id="1504930383">
              <w:marLeft w:val="0"/>
              <w:marRight w:val="0"/>
              <w:marTop w:val="0"/>
              <w:marBottom w:val="0"/>
              <w:divBdr>
                <w:top w:val="none" w:sz="0" w:space="0" w:color="auto"/>
                <w:left w:val="none" w:sz="0" w:space="0" w:color="auto"/>
                <w:bottom w:val="none" w:sz="0" w:space="0" w:color="auto"/>
                <w:right w:val="none" w:sz="0" w:space="0" w:color="auto"/>
              </w:divBdr>
            </w:div>
            <w:div w:id="2058965384">
              <w:marLeft w:val="0"/>
              <w:marRight w:val="0"/>
              <w:marTop w:val="0"/>
              <w:marBottom w:val="0"/>
              <w:divBdr>
                <w:top w:val="none" w:sz="0" w:space="0" w:color="auto"/>
                <w:left w:val="none" w:sz="0" w:space="0" w:color="auto"/>
                <w:bottom w:val="none" w:sz="0" w:space="0" w:color="auto"/>
                <w:right w:val="none" w:sz="0" w:space="0" w:color="auto"/>
              </w:divBdr>
            </w:div>
            <w:div w:id="2019767244">
              <w:marLeft w:val="0"/>
              <w:marRight w:val="0"/>
              <w:marTop w:val="0"/>
              <w:marBottom w:val="0"/>
              <w:divBdr>
                <w:top w:val="none" w:sz="0" w:space="0" w:color="auto"/>
                <w:left w:val="none" w:sz="0" w:space="0" w:color="auto"/>
                <w:bottom w:val="none" w:sz="0" w:space="0" w:color="auto"/>
                <w:right w:val="none" w:sz="0" w:space="0" w:color="auto"/>
              </w:divBdr>
            </w:div>
            <w:div w:id="993489168">
              <w:marLeft w:val="0"/>
              <w:marRight w:val="0"/>
              <w:marTop w:val="0"/>
              <w:marBottom w:val="0"/>
              <w:divBdr>
                <w:top w:val="none" w:sz="0" w:space="0" w:color="auto"/>
                <w:left w:val="none" w:sz="0" w:space="0" w:color="auto"/>
                <w:bottom w:val="none" w:sz="0" w:space="0" w:color="auto"/>
                <w:right w:val="none" w:sz="0" w:space="0" w:color="auto"/>
              </w:divBdr>
            </w:div>
            <w:div w:id="631129474">
              <w:marLeft w:val="0"/>
              <w:marRight w:val="0"/>
              <w:marTop w:val="0"/>
              <w:marBottom w:val="0"/>
              <w:divBdr>
                <w:top w:val="none" w:sz="0" w:space="0" w:color="auto"/>
                <w:left w:val="none" w:sz="0" w:space="0" w:color="auto"/>
                <w:bottom w:val="none" w:sz="0" w:space="0" w:color="auto"/>
                <w:right w:val="none" w:sz="0" w:space="0" w:color="auto"/>
              </w:divBdr>
            </w:div>
            <w:div w:id="686712345">
              <w:marLeft w:val="0"/>
              <w:marRight w:val="0"/>
              <w:marTop w:val="0"/>
              <w:marBottom w:val="0"/>
              <w:divBdr>
                <w:top w:val="none" w:sz="0" w:space="0" w:color="auto"/>
                <w:left w:val="none" w:sz="0" w:space="0" w:color="auto"/>
                <w:bottom w:val="none" w:sz="0" w:space="0" w:color="auto"/>
                <w:right w:val="none" w:sz="0" w:space="0" w:color="auto"/>
              </w:divBdr>
            </w:div>
            <w:div w:id="1930850166">
              <w:marLeft w:val="0"/>
              <w:marRight w:val="0"/>
              <w:marTop w:val="0"/>
              <w:marBottom w:val="0"/>
              <w:divBdr>
                <w:top w:val="none" w:sz="0" w:space="0" w:color="auto"/>
                <w:left w:val="none" w:sz="0" w:space="0" w:color="auto"/>
                <w:bottom w:val="none" w:sz="0" w:space="0" w:color="auto"/>
                <w:right w:val="none" w:sz="0" w:space="0" w:color="auto"/>
              </w:divBdr>
            </w:div>
            <w:div w:id="873660748">
              <w:marLeft w:val="0"/>
              <w:marRight w:val="0"/>
              <w:marTop w:val="0"/>
              <w:marBottom w:val="0"/>
              <w:divBdr>
                <w:top w:val="none" w:sz="0" w:space="0" w:color="auto"/>
                <w:left w:val="none" w:sz="0" w:space="0" w:color="auto"/>
                <w:bottom w:val="none" w:sz="0" w:space="0" w:color="auto"/>
                <w:right w:val="none" w:sz="0" w:space="0" w:color="auto"/>
              </w:divBdr>
            </w:div>
            <w:div w:id="1089153702">
              <w:marLeft w:val="0"/>
              <w:marRight w:val="0"/>
              <w:marTop w:val="0"/>
              <w:marBottom w:val="0"/>
              <w:divBdr>
                <w:top w:val="none" w:sz="0" w:space="0" w:color="auto"/>
                <w:left w:val="none" w:sz="0" w:space="0" w:color="auto"/>
                <w:bottom w:val="none" w:sz="0" w:space="0" w:color="auto"/>
                <w:right w:val="none" w:sz="0" w:space="0" w:color="auto"/>
              </w:divBdr>
            </w:div>
            <w:div w:id="1069116938">
              <w:marLeft w:val="0"/>
              <w:marRight w:val="0"/>
              <w:marTop w:val="0"/>
              <w:marBottom w:val="0"/>
              <w:divBdr>
                <w:top w:val="none" w:sz="0" w:space="0" w:color="auto"/>
                <w:left w:val="none" w:sz="0" w:space="0" w:color="auto"/>
                <w:bottom w:val="none" w:sz="0" w:space="0" w:color="auto"/>
                <w:right w:val="none" w:sz="0" w:space="0" w:color="auto"/>
              </w:divBdr>
            </w:div>
            <w:div w:id="405418787">
              <w:marLeft w:val="0"/>
              <w:marRight w:val="0"/>
              <w:marTop w:val="0"/>
              <w:marBottom w:val="0"/>
              <w:divBdr>
                <w:top w:val="none" w:sz="0" w:space="0" w:color="auto"/>
                <w:left w:val="none" w:sz="0" w:space="0" w:color="auto"/>
                <w:bottom w:val="none" w:sz="0" w:space="0" w:color="auto"/>
                <w:right w:val="none" w:sz="0" w:space="0" w:color="auto"/>
              </w:divBdr>
            </w:div>
            <w:div w:id="1716737739">
              <w:marLeft w:val="0"/>
              <w:marRight w:val="0"/>
              <w:marTop w:val="0"/>
              <w:marBottom w:val="0"/>
              <w:divBdr>
                <w:top w:val="none" w:sz="0" w:space="0" w:color="auto"/>
                <w:left w:val="none" w:sz="0" w:space="0" w:color="auto"/>
                <w:bottom w:val="none" w:sz="0" w:space="0" w:color="auto"/>
                <w:right w:val="none" w:sz="0" w:space="0" w:color="auto"/>
              </w:divBdr>
            </w:div>
            <w:div w:id="1556769226">
              <w:marLeft w:val="0"/>
              <w:marRight w:val="0"/>
              <w:marTop w:val="0"/>
              <w:marBottom w:val="0"/>
              <w:divBdr>
                <w:top w:val="none" w:sz="0" w:space="0" w:color="auto"/>
                <w:left w:val="none" w:sz="0" w:space="0" w:color="auto"/>
                <w:bottom w:val="none" w:sz="0" w:space="0" w:color="auto"/>
                <w:right w:val="none" w:sz="0" w:space="0" w:color="auto"/>
              </w:divBdr>
            </w:div>
            <w:div w:id="2144542779">
              <w:marLeft w:val="0"/>
              <w:marRight w:val="0"/>
              <w:marTop w:val="0"/>
              <w:marBottom w:val="0"/>
              <w:divBdr>
                <w:top w:val="none" w:sz="0" w:space="0" w:color="auto"/>
                <w:left w:val="none" w:sz="0" w:space="0" w:color="auto"/>
                <w:bottom w:val="none" w:sz="0" w:space="0" w:color="auto"/>
                <w:right w:val="none" w:sz="0" w:space="0" w:color="auto"/>
              </w:divBdr>
            </w:div>
            <w:div w:id="2122263450">
              <w:marLeft w:val="0"/>
              <w:marRight w:val="0"/>
              <w:marTop w:val="0"/>
              <w:marBottom w:val="0"/>
              <w:divBdr>
                <w:top w:val="none" w:sz="0" w:space="0" w:color="auto"/>
                <w:left w:val="none" w:sz="0" w:space="0" w:color="auto"/>
                <w:bottom w:val="none" w:sz="0" w:space="0" w:color="auto"/>
                <w:right w:val="none" w:sz="0" w:space="0" w:color="auto"/>
              </w:divBdr>
            </w:div>
            <w:div w:id="1014378251">
              <w:marLeft w:val="0"/>
              <w:marRight w:val="0"/>
              <w:marTop w:val="0"/>
              <w:marBottom w:val="0"/>
              <w:divBdr>
                <w:top w:val="none" w:sz="0" w:space="0" w:color="auto"/>
                <w:left w:val="none" w:sz="0" w:space="0" w:color="auto"/>
                <w:bottom w:val="none" w:sz="0" w:space="0" w:color="auto"/>
                <w:right w:val="none" w:sz="0" w:space="0" w:color="auto"/>
              </w:divBdr>
            </w:div>
            <w:div w:id="1394234547">
              <w:marLeft w:val="0"/>
              <w:marRight w:val="0"/>
              <w:marTop w:val="0"/>
              <w:marBottom w:val="0"/>
              <w:divBdr>
                <w:top w:val="none" w:sz="0" w:space="0" w:color="auto"/>
                <w:left w:val="none" w:sz="0" w:space="0" w:color="auto"/>
                <w:bottom w:val="none" w:sz="0" w:space="0" w:color="auto"/>
                <w:right w:val="none" w:sz="0" w:space="0" w:color="auto"/>
              </w:divBdr>
            </w:div>
            <w:div w:id="101072263">
              <w:marLeft w:val="0"/>
              <w:marRight w:val="0"/>
              <w:marTop w:val="0"/>
              <w:marBottom w:val="0"/>
              <w:divBdr>
                <w:top w:val="none" w:sz="0" w:space="0" w:color="auto"/>
                <w:left w:val="none" w:sz="0" w:space="0" w:color="auto"/>
                <w:bottom w:val="none" w:sz="0" w:space="0" w:color="auto"/>
                <w:right w:val="none" w:sz="0" w:space="0" w:color="auto"/>
              </w:divBdr>
            </w:div>
            <w:div w:id="8987643">
              <w:marLeft w:val="0"/>
              <w:marRight w:val="0"/>
              <w:marTop w:val="0"/>
              <w:marBottom w:val="0"/>
              <w:divBdr>
                <w:top w:val="none" w:sz="0" w:space="0" w:color="auto"/>
                <w:left w:val="none" w:sz="0" w:space="0" w:color="auto"/>
                <w:bottom w:val="none" w:sz="0" w:space="0" w:color="auto"/>
                <w:right w:val="none" w:sz="0" w:space="0" w:color="auto"/>
              </w:divBdr>
            </w:div>
            <w:div w:id="1491871073">
              <w:marLeft w:val="0"/>
              <w:marRight w:val="0"/>
              <w:marTop w:val="0"/>
              <w:marBottom w:val="0"/>
              <w:divBdr>
                <w:top w:val="none" w:sz="0" w:space="0" w:color="auto"/>
                <w:left w:val="none" w:sz="0" w:space="0" w:color="auto"/>
                <w:bottom w:val="none" w:sz="0" w:space="0" w:color="auto"/>
                <w:right w:val="none" w:sz="0" w:space="0" w:color="auto"/>
              </w:divBdr>
            </w:div>
            <w:div w:id="149179606">
              <w:marLeft w:val="0"/>
              <w:marRight w:val="0"/>
              <w:marTop w:val="0"/>
              <w:marBottom w:val="0"/>
              <w:divBdr>
                <w:top w:val="none" w:sz="0" w:space="0" w:color="auto"/>
                <w:left w:val="none" w:sz="0" w:space="0" w:color="auto"/>
                <w:bottom w:val="none" w:sz="0" w:space="0" w:color="auto"/>
                <w:right w:val="none" w:sz="0" w:space="0" w:color="auto"/>
              </w:divBdr>
            </w:div>
            <w:div w:id="1481311770">
              <w:marLeft w:val="0"/>
              <w:marRight w:val="0"/>
              <w:marTop w:val="0"/>
              <w:marBottom w:val="0"/>
              <w:divBdr>
                <w:top w:val="none" w:sz="0" w:space="0" w:color="auto"/>
                <w:left w:val="none" w:sz="0" w:space="0" w:color="auto"/>
                <w:bottom w:val="none" w:sz="0" w:space="0" w:color="auto"/>
                <w:right w:val="none" w:sz="0" w:space="0" w:color="auto"/>
              </w:divBdr>
            </w:div>
            <w:div w:id="180163588">
              <w:marLeft w:val="0"/>
              <w:marRight w:val="0"/>
              <w:marTop w:val="0"/>
              <w:marBottom w:val="0"/>
              <w:divBdr>
                <w:top w:val="none" w:sz="0" w:space="0" w:color="auto"/>
                <w:left w:val="none" w:sz="0" w:space="0" w:color="auto"/>
                <w:bottom w:val="none" w:sz="0" w:space="0" w:color="auto"/>
                <w:right w:val="none" w:sz="0" w:space="0" w:color="auto"/>
              </w:divBdr>
            </w:div>
            <w:div w:id="1735539568">
              <w:marLeft w:val="0"/>
              <w:marRight w:val="0"/>
              <w:marTop w:val="0"/>
              <w:marBottom w:val="0"/>
              <w:divBdr>
                <w:top w:val="none" w:sz="0" w:space="0" w:color="auto"/>
                <w:left w:val="none" w:sz="0" w:space="0" w:color="auto"/>
                <w:bottom w:val="none" w:sz="0" w:space="0" w:color="auto"/>
                <w:right w:val="none" w:sz="0" w:space="0" w:color="auto"/>
              </w:divBdr>
            </w:div>
            <w:div w:id="1208491805">
              <w:marLeft w:val="0"/>
              <w:marRight w:val="0"/>
              <w:marTop w:val="0"/>
              <w:marBottom w:val="0"/>
              <w:divBdr>
                <w:top w:val="none" w:sz="0" w:space="0" w:color="auto"/>
                <w:left w:val="none" w:sz="0" w:space="0" w:color="auto"/>
                <w:bottom w:val="none" w:sz="0" w:space="0" w:color="auto"/>
                <w:right w:val="none" w:sz="0" w:space="0" w:color="auto"/>
              </w:divBdr>
            </w:div>
            <w:div w:id="651494350">
              <w:marLeft w:val="0"/>
              <w:marRight w:val="0"/>
              <w:marTop w:val="0"/>
              <w:marBottom w:val="0"/>
              <w:divBdr>
                <w:top w:val="none" w:sz="0" w:space="0" w:color="auto"/>
                <w:left w:val="none" w:sz="0" w:space="0" w:color="auto"/>
                <w:bottom w:val="none" w:sz="0" w:space="0" w:color="auto"/>
                <w:right w:val="none" w:sz="0" w:space="0" w:color="auto"/>
              </w:divBdr>
            </w:div>
            <w:div w:id="1816526891">
              <w:marLeft w:val="0"/>
              <w:marRight w:val="0"/>
              <w:marTop w:val="0"/>
              <w:marBottom w:val="0"/>
              <w:divBdr>
                <w:top w:val="none" w:sz="0" w:space="0" w:color="auto"/>
                <w:left w:val="none" w:sz="0" w:space="0" w:color="auto"/>
                <w:bottom w:val="none" w:sz="0" w:space="0" w:color="auto"/>
                <w:right w:val="none" w:sz="0" w:space="0" w:color="auto"/>
              </w:divBdr>
            </w:div>
            <w:div w:id="68701409">
              <w:marLeft w:val="0"/>
              <w:marRight w:val="0"/>
              <w:marTop w:val="0"/>
              <w:marBottom w:val="0"/>
              <w:divBdr>
                <w:top w:val="none" w:sz="0" w:space="0" w:color="auto"/>
                <w:left w:val="none" w:sz="0" w:space="0" w:color="auto"/>
                <w:bottom w:val="none" w:sz="0" w:space="0" w:color="auto"/>
                <w:right w:val="none" w:sz="0" w:space="0" w:color="auto"/>
              </w:divBdr>
            </w:div>
            <w:div w:id="2006080327">
              <w:marLeft w:val="0"/>
              <w:marRight w:val="0"/>
              <w:marTop w:val="0"/>
              <w:marBottom w:val="0"/>
              <w:divBdr>
                <w:top w:val="none" w:sz="0" w:space="0" w:color="auto"/>
                <w:left w:val="none" w:sz="0" w:space="0" w:color="auto"/>
                <w:bottom w:val="none" w:sz="0" w:space="0" w:color="auto"/>
                <w:right w:val="none" w:sz="0" w:space="0" w:color="auto"/>
              </w:divBdr>
            </w:div>
            <w:div w:id="1407844822">
              <w:marLeft w:val="0"/>
              <w:marRight w:val="0"/>
              <w:marTop w:val="0"/>
              <w:marBottom w:val="0"/>
              <w:divBdr>
                <w:top w:val="none" w:sz="0" w:space="0" w:color="auto"/>
                <w:left w:val="none" w:sz="0" w:space="0" w:color="auto"/>
                <w:bottom w:val="none" w:sz="0" w:space="0" w:color="auto"/>
                <w:right w:val="none" w:sz="0" w:space="0" w:color="auto"/>
              </w:divBdr>
            </w:div>
            <w:div w:id="1868717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493101">
      <w:bodyDiv w:val="1"/>
      <w:marLeft w:val="0"/>
      <w:marRight w:val="0"/>
      <w:marTop w:val="0"/>
      <w:marBottom w:val="0"/>
      <w:divBdr>
        <w:top w:val="none" w:sz="0" w:space="0" w:color="auto"/>
        <w:left w:val="none" w:sz="0" w:space="0" w:color="auto"/>
        <w:bottom w:val="none" w:sz="0" w:space="0" w:color="auto"/>
        <w:right w:val="none" w:sz="0" w:space="0" w:color="auto"/>
      </w:divBdr>
      <w:divsChild>
        <w:div w:id="677998296">
          <w:marLeft w:val="480"/>
          <w:marRight w:val="0"/>
          <w:marTop w:val="0"/>
          <w:marBottom w:val="0"/>
          <w:divBdr>
            <w:top w:val="none" w:sz="0" w:space="0" w:color="auto"/>
            <w:left w:val="none" w:sz="0" w:space="0" w:color="auto"/>
            <w:bottom w:val="none" w:sz="0" w:space="0" w:color="auto"/>
            <w:right w:val="none" w:sz="0" w:space="0" w:color="auto"/>
          </w:divBdr>
          <w:divsChild>
            <w:div w:id="1712921963">
              <w:marLeft w:val="0"/>
              <w:marRight w:val="0"/>
              <w:marTop w:val="0"/>
              <w:marBottom w:val="0"/>
              <w:divBdr>
                <w:top w:val="none" w:sz="0" w:space="0" w:color="auto"/>
                <w:left w:val="none" w:sz="0" w:space="0" w:color="auto"/>
                <w:bottom w:val="none" w:sz="0" w:space="0" w:color="auto"/>
                <w:right w:val="none" w:sz="0" w:space="0" w:color="auto"/>
              </w:divBdr>
            </w:div>
            <w:div w:id="754087226">
              <w:marLeft w:val="0"/>
              <w:marRight w:val="0"/>
              <w:marTop w:val="0"/>
              <w:marBottom w:val="0"/>
              <w:divBdr>
                <w:top w:val="none" w:sz="0" w:space="0" w:color="auto"/>
                <w:left w:val="none" w:sz="0" w:space="0" w:color="auto"/>
                <w:bottom w:val="none" w:sz="0" w:space="0" w:color="auto"/>
                <w:right w:val="none" w:sz="0" w:space="0" w:color="auto"/>
              </w:divBdr>
            </w:div>
            <w:div w:id="1664116016">
              <w:marLeft w:val="0"/>
              <w:marRight w:val="0"/>
              <w:marTop w:val="0"/>
              <w:marBottom w:val="0"/>
              <w:divBdr>
                <w:top w:val="none" w:sz="0" w:space="0" w:color="auto"/>
                <w:left w:val="none" w:sz="0" w:space="0" w:color="auto"/>
                <w:bottom w:val="none" w:sz="0" w:space="0" w:color="auto"/>
                <w:right w:val="none" w:sz="0" w:space="0" w:color="auto"/>
              </w:divBdr>
            </w:div>
            <w:div w:id="86199205">
              <w:marLeft w:val="0"/>
              <w:marRight w:val="0"/>
              <w:marTop w:val="0"/>
              <w:marBottom w:val="0"/>
              <w:divBdr>
                <w:top w:val="none" w:sz="0" w:space="0" w:color="auto"/>
                <w:left w:val="none" w:sz="0" w:space="0" w:color="auto"/>
                <w:bottom w:val="none" w:sz="0" w:space="0" w:color="auto"/>
                <w:right w:val="none" w:sz="0" w:space="0" w:color="auto"/>
              </w:divBdr>
            </w:div>
            <w:div w:id="341705803">
              <w:marLeft w:val="0"/>
              <w:marRight w:val="0"/>
              <w:marTop w:val="0"/>
              <w:marBottom w:val="0"/>
              <w:divBdr>
                <w:top w:val="none" w:sz="0" w:space="0" w:color="auto"/>
                <w:left w:val="none" w:sz="0" w:space="0" w:color="auto"/>
                <w:bottom w:val="none" w:sz="0" w:space="0" w:color="auto"/>
                <w:right w:val="none" w:sz="0" w:space="0" w:color="auto"/>
              </w:divBdr>
            </w:div>
            <w:div w:id="870262918">
              <w:marLeft w:val="0"/>
              <w:marRight w:val="0"/>
              <w:marTop w:val="0"/>
              <w:marBottom w:val="0"/>
              <w:divBdr>
                <w:top w:val="none" w:sz="0" w:space="0" w:color="auto"/>
                <w:left w:val="none" w:sz="0" w:space="0" w:color="auto"/>
                <w:bottom w:val="none" w:sz="0" w:space="0" w:color="auto"/>
                <w:right w:val="none" w:sz="0" w:space="0" w:color="auto"/>
              </w:divBdr>
            </w:div>
            <w:div w:id="871307939">
              <w:marLeft w:val="0"/>
              <w:marRight w:val="0"/>
              <w:marTop w:val="0"/>
              <w:marBottom w:val="0"/>
              <w:divBdr>
                <w:top w:val="none" w:sz="0" w:space="0" w:color="auto"/>
                <w:left w:val="none" w:sz="0" w:space="0" w:color="auto"/>
                <w:bottom w:val="none" w:sz="0" w:space="0" w:color="auto"/>
                <w:right w:val="none" w:sz="0" w:space="0" w:color="auto"/>
              </w:divBdr>
            </w:div>
            <w:div w:id="2126147786">
              <w:marLeft w:val="0"/>
              <w:marRight w:val="0"/>
              <w:marTop w:val="0"/>
              <w:marBottom w:val="0"/>
              <w:divBdr>
                <w:top w:val="none" w:sz="0" w:space="0" w:color="auto"/>
                <w:left w:val="none" w:sz="0" w:space="0" w:color="auto"/>
                <w:bottom w:val="none" w:sz="0" w:space="0" w:color="auto"/>
                <w:right w:val="none" w:sz="0" w:space="0" w:color="auto"/>
              </w:divBdr>
            </w:div>
            <w:div w:id="748113625">
              <w:marLeft w:val="0"/>
              <w:marRight w:val="0"/>
              <w:marTop w:val="0"/>
              <w:marBottom w:val="0"/>
              <w:divBdr>
                <w:top w:val="none" w:sz="0" w:space="0" w:color="auto"/>
                <w:left w:val="none" w:sz="0" w:space="0" w:color="auto"/>
                <w:bottom w:val="none" w:sz="0" w:space="0" w:color="auto"/>
                <w:right w:val="none" w:sz="0" w:space="0" w:color="auto"/>
              </w:divBdr>
            </w:div>
            <w:div w:id="220749289">
              <w:marLeft w:val="0"/>
              <w:marRight w:val="0"/>
              <w:marTop w:val="0"/>
              <w:marBottom w:val="0"/>
              <w:divBdr>
                <w:top w:val="none" w:sz="0" w:space="0" w:color="auto"/>
                <w:left w:val="none" w:sz="0" w:space="0" w:color="auto"/>
                <w:bottom w:val="none" w:sz="0" w:space="0" w:color="auto"/>
                <w:right w:val="none" w:sz="0" w:space="0" w:color="auto"/>
              </w:divBdr>
            </w:div>
            <w:div w:id="1158152682">
              <w:marLeft w:val="0"/>
              <w:marRight w:val="0"/>
              <w:marTop w:val="0"/>
              <w:marBottom w:val="0"/>
              <w:divBdr>
                <w:top w:val="none" w:sz="0" w:space="0" w:color="auto"/>
                <w:left w:val="none" w:sz="0" w:space="0" w:color="auto"/>
                <w:bottom w:val="none" w:sz="0" w:space="0" w:color="auto"/>
                <w:right w:val="none" w:sz="0" w:space="0" w:color="auto"/>
              </w:divBdr>
            </w:div>
            <w:div w:id="1673605708">
              <w:marLeft w:val="0"/>
              <w:marRight w:val="0"/>
              <w:marTop w:val="0"/>
              <w:marBottom w:val="0"/>
              <w:divBdr>
                <w:top w:val="none" w:sz="0" w:space="0" w:color="auto"/>
                <w:left w:val="none" w:sz="0" w:space="0" w:color="auto"/>
                <w:bottom w:val="none" w:sz="0" w:space="0" w:color="auto"/>
                <w:right w:val="none" w:sz="0" w:space="0" w:color="auto"/>
              </w:divBdr>
            </w:div>
            <w:div w:id="777143213">
              <w:marLeft w:val="0"/>
              <w:marRight w:val="0"/>
              <w:marTop w:val="0"/>
              <w:marBottom w:val="0"/>
              <w:divBdr>
                <w:top w:val="none" w:sz="0" w:space="0" w:color="auto"/>
                <w:left w:val="none" w:sz="0" w:space="0" w:color="auto"/>
                <w:bottom w:val="none" w:sz="0" w:space="0" w:color="auto"/>
                <w:right w:val="none" w:sz="0" w:space="0" w:color="auto"/>
              </w:divBdr>
            </w:div>
            <w:div w:id="1468815306">
              <w:marLeft w:val="0"/>
              <w:marRight w:val="0"/>
              <w:marTop w:val="0"/>
              <w:marBottom w:val="0"/>
              <w:divBdr>
                <w:top w:val="none" w:sz="0" w:space="0" w:color="auto"/>
                <w:left w:val="none" w:sz="0" w:space="0" w:color="auto"/>
                <w:bottom w:val="none" w:sz="0" w:space="0" w:color="auto"/>
                <w:right w:val="none" w:sz="0" w:space="0" w:color="auto"/>
              </w:divBdr>
            </w:div>
            <w:div w:id="2030177619">
              <w:marLeft w:val="0"/>
              <w:marRight w:val="0"/>
              <w:marTop w:val="0"/>
              <w:marBottom w:val="0"/>
              <w:divBdr>
                <w:top w:val="none" w:sz="0" w:space="0" w:color="auto"/>
                <w:left w:val="none" w:sz="0" w:space="0" w:color="auto"/>
                <w:bottom w:val="none" w:sz="0" w:space="0" w:color="auto"/>
                <w:right w:val="none" w:sz="0" w:space="0" w:color="auto"/>
              </w:divBdr>
            </w:div>
            <w:div w:id="997349266">
              <w:marLeft w:val="0"/>
              <w:marRight w:val="0"/>
              <w:marTop w:val="0"/>
              <w:marBottom w:val="0"/>
              <w:divBdr>
                <w:top w:val="none" w:sz="0" w:space="0" w:color="auto"/>
                <w:left w:val="none" w:sz="0" w:space="0" w:color="auto"/>
                <w:bottom w:val="none" w:sz="0" w:space="0" w:color="auto"/>
                <w:right w:val="none" w:sz="0" w:space="0" w:color="auto"/>
              </w:divBdr>
            </w:div>
            <w:div w:id="239482052">
              <w:marLeft w:val="0"/>
              <w:marRight w:val="0"/>
              <w:marTop w:val="0"/>
              <w:marBottom w:val="0"/>
              <w:divBdr>
                <w:top w:val="none" w:sz="0" w:space="0" w:color="auto"/>
                <w:left w:val="none" w:sz="0" w:space="0" w:color="auto"/>
                <w:bottom w:val="none" w:sz="0" w:space="0" w:color="auto"/>
                <w:right w:val="none" w:sz="0" w:space="0" w:color="auto"/>
              </w:divBdr>
            </w:div>
            <w:div w:id="1357005125">
              <w:marLeft w:val="0"/>
              <w:marRight w:val="0"/>
              <w:marTop w:val="0"/>
              <w:marBottom w:val="0"/>
              <w:divBdr>
                <w:top w:val="none" w:sz="0" w:space="0" w:color="auto"/>
                <w:left w:val="none" w:sz="0" w:space="0" w:color="auto"/>
                <w:bottom w:val="none" w:sz="0" w:space="0" w:color="auto"/>
                <w:right w:val="none" w:sz="0" w:space="0" w:color="auto"/>
              </w:divBdr>
            </w:div>
            <w:div w:id="41295150">
              <w:marLeft w:val="0"/>
              <w:marRight w:val="0"/>
              <w:marTop w:val="0"/>
              <w:marBottom w:val="0"/>
              <w:divBdr>
                <w:top w:val="none" w:sz="0" w:space="0" w:color="auto"/>
                <w:left w:val="none" w:sz="0" w:space="0" w:color="auto"/>
                <w:bottom w:val="none" w:sz="0" w:space="0" w:color="auto"/>
                <w:right w:val="none" w:sz="0" w:space="0" w:color="auto"/>
              </w:divBdr>
            </w:div>
            <w:div w:id="115565316">
              <w:marLeft w:val="0"/>
              <w:marRight w:val="0"/>
              <w:marTop w:val="0"/>
              <w:marBottom w:val="0"/>
              <w:divBdr>
                <w:top w:val="none" w:sz="0" w:space="0" w:color="auto"/>
                <w:left w:val="none" w:sz="0" w:space="0" w:color="auto"/>
                <w:bottom w:val="none" w:sz="0" w:space="0" w:color="auto"/>
                <w:right w:val="none" w:sz="0" w:space="0" w:color="auto"/>
              </w:divBdr>
            </w:div>
            <w:div w:id="867060972">
              <w:marLeft w:val="0"/>
              <w:marRight w:val="0"/>
              <w:marTop w:val="0"/>
              <w:marBottom w:val="0"/>
              <w:divBdr>
                <w:top w:val="none" w:sz="0" w:space="0" w:color="auto"/>
                <w:left w:val="none" w:sz="0" w:space="0" w:color="auto"/>
                <w:bottom w:val="none" w:sz="0" w:space="0" w:color="auto"/>
                <w:right w:val="none" w:sz="0" w:space="0" w:color="auto"/>
              </w:divBdr>
            </w:div>
            <w:div w:id="294140164">
              <w:marLeft w:val="0"/>
              <w:marRight w:val="0"/>
              <w:marTop w:val="0"/>
              <w:marBottom w:val="0"/>
              <w:divBdr>
                <w:top w:val="none" w:sz="0" w:space="0" w:color="auto"/>
                <w:left w:val="none" w:sz="0" w:space="0" w:color="auto"/>
                <w:bottom w:val="none" w:sz="0" w:space="0" w:color="auto"/>
                <w:right w:val="none" w:sz="0" w:space="0" w:color="auto"/>
              </w:divBdr>
            </w:div>
            <w:div w:id="1957904606">
              <w:marLeft w:val="0"/>
              <w:marRight w:val="0"/>
              <w:marTop w:val="0"/>
              <w:marBottom w:val="0"/>
              <w:divBdr>
                <w:top w:val="none" w:sz="0" w:space="0" w:color="auto"/>
                <w:left w:val="none" w:sz="0" w:space="0" w:color="auto"/>
                <w:bottom w:val="none" w:sz="0" w:space="0" w:color="auto"/>
                <w:right w:val="none" w:sz="0" w:space="0" w:color="auto"/>
              </w:divBdr>
            </w:div>
            <w:div w:id="647784851">
              <w:marLeft w:val="0"/>
              <w:marRight w:val="0"/>
              <w:marTop w:val="0"/>
              <w:marBottom w:val="0"/>
              <w:divBdr>
                <w:top w:val="none" w:sz="0" w:space="0" w:color="auto"/>
                <w:left w:val="none" w:sz="0" w:space="0" w:color="auto"/>
                <w:bottom w:val="none" w:sz="0" w:space="0" w:color="auto"/>
                <w:right w:val="none" w:sz="0" w:space="0" w:color="auto"/>
              </w:divBdr>
            </w:div>
            <w:div w:id="1130628992">
              <w:marLeft w:val="0"/>
              <w:marRight w:val="0"/>
              <w:marTop w:val="0"/>
              <w:marBottom w:val="0"/>
              <w:divBdr>
                <w:top w:val="none" w:sz="0" w:space="0" w:color="auto"/>
                <w:left w:val="none" w:sz="0" w:space="0" w:color="auto"/>
                <w:bottom w:val="none" w:sz="0" w:space="0" w:color="auto"/>
                <w:right w:val="none" w:sz="0" w:space="0" w:color="auto"/>
              </w:divBdr>
            </w:div>
            <w:div w:id="947279536">
              <w:marLeft w:val="0"/>
              <w:marRight w:val="0"/>
              <w:marTop w:val="0"/>
              <w:marBottom w:val="0"/>
              <w:divBdr>
                <w:top w:val="none" w:sz="0" w:space="0" w:color="auto"/>
                <w:left w:val="none" w:sz="0" w:space="0" w:color="auto"/>
                <w:bottom w:val="none" w:sz="0" w:space="0" w:color="auto"/>
                <w:right w:val="none" w:sz="0" w:space="0" w:color="auto"/>
              </w:divBdr>
            </w:div>
            <w:div w:id="1194877553">
              <w:marLeft w:val="0"/>
              <w:marRight w:val="0"/>
              <w:marTop w:val="0"/>
              <w:marBottom w:val="0"/>
              <w:divBdr>
                <w:top w:val="none" w:sz="0" w:space="0" w:color="auto"/>
                <w:left w:val="none" w:sz="0" w:space="0" w:color="auto"/>
                <w:bottom w:val="none" w:sz="0" w:space="0" w:color="auto"/>
                <w:right w:val="none" w:sz="0" w:space="0" w:color="auto"/>
              </w:divBdr>
            </w:div>
            <w:div w:id="592855197">
              <w:marLeft w:val="0"/>
              <w:marRight w:val="0"/>
              <w:marTop w:val="0"/>
              <w:marBottom w:val="0"/>
              <w:divBdr>
                <w:top w:val="none" w:sz="0" w:space="0" w:color="auto"/>
                <w:left w:val="none" w:sz="0" w:space="0" w:color="auto"/>
                <w:bottom w:val="none" w:sz="0" w:space="0" w:color="auto"/>
                <w:right w:val="none" w:sz="0" w:space="0" w:color="auto"/>
              </w:divBdr>
            </w:div>
            <w:div w:id="1902060170">
              <w:marLeft w:val="0"/>
              <w:marRight w:val="0"/>
              <w:marTop w:val="0"/>
              <w:marBottom w:val="0"/>
              <w:divBdr>
                <w:top w:val="none" w:sz="0" w:space="0" w:color="auto"/>
                <w:left w:val="none" w:sz="0" w:space="0" w:color="auto"/>
                <w:bottom w:val="none" w:sz="0" w:space="0" w:color="auto"/>
                <w:right w:val="none" w:sz="0" w:space="0" w:color="auto"/>
              </w:divBdr>
            </w:div>
            <w:div w:id="432480219">
              <w:marLeft w:val="0"/>
              <w:marRight w:val="0"/>
              <w:marTop w:val="0"/>
              <w:marBottom w:val="0"/>
              <w:divBdr>
                <w:top w:val="none" w:sz="0" w:space="0" w:color="auto"/>
                <w:left w:val="none" w:sz="0" w:space="0" w:color="auto"/>
                <w:bottom w:val="none" w:sz="0" w:space="0" w:color="auto"/>
                <w:right w:val="none" w:sz="0" w:space="0" w:color="auto"/>
              </w:divBdr>
            </w:div>
            <w:div w:id="787045695">
              <w:marLeft w:val="0"/>
              <w:marRight w:val="0"/>
              <w:marTop w:val="0"/>
              <w:marBottom w:val="0"/>
              <w:divBdr>
                <w:top w:val="none" w:sz="0" w:space="0" w:color="auto"/>
                <w:left w:val="none" w:sz="0" w:space="0" w:color="auto"/>
                <w:bottom w:val="none" w:sz="0" w:space="0" w:color="auto"/>
                <w:right w:val="none" w:sz="0" w:space="0" w:color="auto"/>
              </w:divBdr>
            </w:div>
            <w:div w:id="1622226557">
              <w:marLeft w:val="0"/>
              <w:marRight w:val="0"/>
              <w:marTop w:val="0"/>
              <w:marBottom w:val="0"/>
              <w:divBdr>
                <w:top w:val="none" w:sz="0" w:space="0" w:color="auto"/>
                <w:left w:val="none" w:sz="0" w:space="0" w:color="auto"/>
                <w:bottom w:val="none" w:sz="0" w:space="0" w:color="auto"/>
                <w:right w:val="none" w:sz="0" w:space="0" w:color="auto"/>
              </w:divBdr>
            </w:div>
            <w:div w:id="1762289530">
              <w:marLeft w:val="0"/>
              <w:marRight w:val="0"/>
              <w:marTop w:val="0"/>
              <w:marBottom w:val="0"/>
              <w:divBdr>
                <w:top w:val="none" w:sz="0" w:space="0" w:color="auto"/>
                <w:left w:val="none" w:sz="0" w:space="0" w:color="auto"/>
                <w:bottom w:val="none" w:sz="0" w:space="0" w:color="auto"/>
                <w:right w:val="none" w:sz="0" w:space="0" w:color="auto"/>
              </w:divBdr>
            </w:div>
            <w:div w:id="1561138342">
              <w:marLeft w:val="0"/>
              <w:marRight w:val="0"/>
              <w:marTop w:val="0"/>
              <w:marBottom w:val="0"/>
              <w:divBdr>
                <w:top w:val="none" w:sz="0" w:space="0" w:color="auto"/>
                <w:left w:val="none" w:sz="0" w:space="0" w:color="auto"/>
                <w:bottom w:val="none" w:sz="0" w:space="0" w:color="auto"/>
                <w:right w:val="none" w:sz="0" w:space="0" w:color="auto"/>
              </w:divBdr>
            </w:div>
            <w:div w:id="1087770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hyperlink" Target="https://doi.org/10.5281/zenodo.5544362" TargetMode="External"/><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hyperlink" Target="https://www.biorxiv.org/content/10.1101/2021.10.01.462799v1" TargetMode="External"/><Relationship Id="rId12" Type="http://schemas.openxmlformats.org/officeDocument/2006/relationships/image" Target="media/image1.tiff"/><Relationship Id="rId2" Type="http://schemas.openxmlformats.org/officeDocument/2006/relationships/styles" Target="styles.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header" Target="header2.xml"/><Relationship Id="rId5" Type="http://schemas.openxmlformats.org/officeDocument/2006/relationships/footnotes" Target="footnotes.xml"/><Relationship Id="rId15" Type="http://schemas.openxmlformats.org/officeDocument/2006/relationships/theme" Target="theme/theme1.xml"/><Relationship Id="rId10"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hyperlink" Target="https://doi.org/10.5281/zenodo.5539881" TargetMode="External"/><Relationship Id="rId14"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20B9E8AD-1177-8F4C-BA5A-5B4E065D3236}">
  <we:reference id="4b785c87-866c-4bad-85d8-5d1ae467ac9a" version="2.1.0.0" store="EXCatalog" storeType="EXCatalog"/>
  <we:alternateReferences>
    <we:reference id="WA104381909" version="2.1.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FdTwPh2wraG1ryT07Y7TNoaxWwg==">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</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19</Pages>
  <Words>7058</Words>
  <Characters>40236</Characters>
  <Application>Microsoft Office Word</Application>
  <DocSecurity>0</DocSecurity>
  <Lines>335</Lines>
  <Paragraphs>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47200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Ernest, Morgan</dc:creator>
  <cp:lastModifiedBy>Diaz,Renata M</cp:lastModifiedBy>
  <cp:revision>3</cp:revision>
  <cp:lastPrinted>2021-10-01T18:41:00Z</cp:lastPrinted>
  <dcterms:created xsi:type="dcterms:W3CDTF">2022-01-26T20:14:00Z</dcterms:created>
  <dcterms:modified xsi:type="dcterms:W3CDTF">2022-01-26T20:25:00Z</dcterms:modified>
</cp:coreProperties>
</file>